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6114C"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14:paraId="77326F8A" w14:textId="446775CC" w:rsidR="00BA5E45" w:rsidRDefault="00554DFF">
      <w:pPr>
        <w:pStyle w:val="Default"/>
        <w:spacing w:before="100" w:after="100"/>
        <w:rPr>
          <w:rFonts w:ascii="Times New Roman" w:hAnsi="Times New Roman"/>
          <w:sz w:val="22"/>
          <w:szCs w:val="22"/>
        </w:rPr>
      </w:pPr>
      <w:r>
        <w:rPr>
          <w:rFonts w:ascii="Times New Roman" w:hAnsi="Times New Roman"/>
          <w:sz w:val="22"/>
          <w:szCs w:val="22"/>
        </w:rPr>
        <w:t>Authors: Vijay Singh</w:t>
      </w:r>
      <w:r w:rsidR="00FC7E7F" w:rsidRPr="002939D3">
        <w:rPr>
          <w:rFonts w:ascii="Times New Roman" w:hAnsi="Times New Roman"/>
          <w:sz w:val="22"/>
          <w:szCs w:val="22"/>
          <w:vertAlign w:val="superscript"/>
        </w:rPr>
        <w:t>1</w:t>
      </w:r>
      <w:r w:rsidR="00FC7E7F">
        <w:rPr>
          <w:rFonts w:ascii="Times New Roman" w:hAnsi="Times New Roman"/>
          <w:sz w:val="22"/>
          <w:szCs w:val="22"/>
          <w:vertAlign w:val="superscript"/>
        </w:rPr>
        <w:t>,</w:t>
      </w:r>
      <w:r w:rsidR="008573BB">
        <w:rPr>
          <w:rFonts w:ascii="Times New Roman" w:hAnsi="Times New Roman"/>
          <w:sz w:val="22"/>
          <w:szCs w:val="22"/>
          <w:vertAlign w:val="superscript"/>
        </w:rPr>
        <w:t>2</w:t>
      </w:r>
      <w:r>
        <w:rPr>
          <w:rFonts w:ascii="Times New Roman" w:hAnsi="Times New Roman"/>
          <w:sz w:val="22"/>
          <w:szCs w:val="22"/>
        </w:rPr>
        <w:t>, Johannes Burge</w:t>
      </w:r>
      <w:r w:rsidR="00FC7E7F" w:rsidRPr="002939D3">
        <w:rPr>
          <w:rFonts w:ascii="Times New Roman" w:hAnsi="Times New Roman"/>
          <w:sz w:val="22"/>
          <w:szCs w:val="22"/>
          <w:vertAlign w:val="superscript"/>
        </w:rPr>
        <w:t>2</w:t>
      </w:r>
      <w:r w:rsidR="00562B72">
        <w:rPr>
          <w:rFonts w:ascii="Times New Roman" w:hAnsi="Times New Roman"/>
          <w:sz w:val="22"/>
          <w:szCs w:val="22"/>
          <w:vertAlign w:val="superscript"/>
        </w:rPr>
        <w:t>,3</w:t>
      </w:r>
      <w:r w:rsidR="00531745">
        <w:rPr>
          <w:rFonts w:ascii="Times New Roman" w:hAnsi="Times New Roman"/>
          <w:sz w:val="22"/>
          <w:szCs w:val="22"/>
          <w:vertAlign w:val="superscript"/>
        </w:rPr>
        <w:t>,4</w:t>
      </w:r>
      <w:r w:rsidR="00C8470F">
        <w:rPr>
          <w:rFonts w:ascii="Times New Roman" w:hAnsi="Times New Roman"/>
          <w:sz w:val="22"/>
          <w:szCs w:val="22"/>
          <w:vertAlign w:val="superscript"/>
        </w:rPr>
        <w:t>,5</w:t>
      </w:r>
      <w:r>
        <w:rPr>
          <w:rFonts w:ascii="Times New Roman" w:hAnsi="Times New Roman"/>
          <w:sz w:val="22"/>
          <w:szCs w:val="22"/>
        </w:rPr>
        <w:t>, David H. Brainard</w:t>
      </w:r>
      <w:r w:rsidR="00562B72" w:rsidRPr="00EE3391">
        <w:rPr>
          <w:rFonts w:ascii="Times New Roman" w:hAnsi="Times New Roman"/>
          <w:sz w:val="22"/>
          <w:szCs w:val="22"/>
          <w:vertAlign w:val="superscript"/>
        </w:rPr>
        <w:t>2</w:t>
      </w:r>
      <w:r w:rsidR="00562B72">
        <w:rPr>
          <w:rFonts w:ascii="Times New Roman" w:hAnsi="Times New Roman"/>
          <w:sz w:val="22"/>
          <w:szCs w:val="22"/>
          <w:vertAlign w:val="superscript"/>
        </w:rPr>
        <w:t>,3</w:t>
      </w:r>
      <w:r>
        <w:rPr>
          <w:rFonts w:ascii="Times New Roman" w:hAnsi="Times New Roman"/>
          <w:sz w:val="22"/>
          <w:szCs w:val="22"/>
        </w:rPr>
        <w:t xml:space="preserve"> </w:t>
      </w:r>
    </w:p>
    <w:p w14:paraId="591FB956" w14:textId="20746C2D" w:rsidR="00FC7E7F" w:rsidRDefault="00FC7E7F">
      <w:pPr>
        <w:pStyle w:val="Default"/>
        <w:spacing w:before="100" w:after="100"/>
        <w:rPr>
          <w:rFonts w:ascii="Times New Roman" w:hAnsi="Times New Roman"/>
          <w:sz w:val="22"/>
          <w:szCs w:val="22"/>
        </w:rPr>
      </w:pPr>
      <w:r>
        <w:rPr>
          <w:rFonts w:ascii="Times New Roman" w:hAnsi="Times New Roman"/>
          <w:sz w:val="22"/>
          <w:szCs w:val="22"/>
        </w:rPr>
        <w:t>1 Department of Physics, North Carolina A&amp;T State University, Greensboro, NC, USA.</w:t>
      </w:r>
    </w:p>
    <w:p w14:paraId="51F0176D" w14:textId="3D964508" w:rsidR="0082209D" w:rsidRDefault="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2 </w:t>
      </w:r>
      <w:r w:rsidR="008573BB">
        <w:rPr>
          <w:rFonts w:ascii="Times New Roman" w:hAnsi="Times New Roman"/>
          <w:sz w:val="22"/>
          <w:szCs w:val="22"/>
        </w:rPr>
        <w:t>Computational Neuroscience Initiative, University of Pennsylvania, Philadelphia, PA, USA.</w:t>
      </w:r>
    </w:p>
    <w:p w14:paraId="70148CBA" w14:textId="7D64EE51" w:rsidR="008573BB" w:rsidRDefault="00531745" w:rsidP="008573BB">
      <w:pPr>
        <w:pStyle w:val="Default"/>
        <w:spacing w:before="100" w:after="100"/>
        <w:rPr>
          <w:rFonts w:ascii="Times New Roman" w:hAnsi="Times New Roman"/>
          <w:sz w:val="22"/>
          <w:szCs w:val="22"/>
        </w:rPr>
      </w:pPr>
      <w:r>
        <w:rPr>
          <w:rFonts w:ascii="Times New Roman" w:hAnsi="Times New Roman"/>
          <w:sz w:val="22"/>
          <w:szCs w:val="22"/>
        </w:rPr>
        <w:t xml:space="preserve">3 </w:t>
      </w:r>
      <w:r w:rsidR="008573BB">
        <w:rPr>
          <w:rFonts w:ascii="Times New Roman" w:hAnsi="Times New Roman"/>
          <w:sz w:val="22"/>
          <w:szCs w:val="22"/>
        </w:rPr>
        <w:t>Department of Psychology, University of Pennsylvania, Philadelphia, PA, USA.</w:t>
      </w:r>
    </w:p>
    <w:p w14:paraId="24179489" w14:textId="3FC51246" w:rsidR="000A6DA0" w:rsidRDefault="000A6DA0" w:rsidP="008573BB">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4 Neuroscience Graduate Group, University of Pennsylvania, Philadelphia, PA, USA.</w:t>
      </w:r>
    </w:p>
    <w:p w14:paraId="52FE0DF1" w14:textId="17094A52" w:rsidR="00531745" w:rsidRDefault="00C8470F" w:rsidP="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5 </w:t>
      </w:r>
      <w:r w:rsidR="00531745">
        <w:rPr>
          <w:rFonts w:ascii="Times New Roman" w:hAnsi="Times New Roman"/>
          <w:sz w:val="22"/>
          <w:szCs w:val="22"/>
        </w:rPr>
        <w:t>Bioengineering Graduate Group, University of Pennsylvania, Philadelphia, PA, USA.</w:t>
      </w:r>
    </w:p>
    <w:p w14:paraId="29984E3C" w14:textId="77777777" w:rsidR="00531745" w:rsidRDefault="00531745" w:rsidP="00FC7E7F">
      <w:pPr>
        <w:pStyle w:val="Default"/>
        <w:spacing w:before="100" w:after="100"/>
        <w:rPr>
          <w:rFonts w:ascii="Times New Roman" w:hAnsi="Times New Roman"/>
          <w:sz w:val="22"/>
          <w:szCs w:val="22"/>
        </w:rPr>
      </w:pPr>
    </w:p>
    <w:p w14:paraId="052E080A" w14:textId="6DA9F4A7" w:rsidR="00FC7E7F" w:rsidRDefault="00FC7E7F" w:rsidP="00FC7E7F">
      <w:pPr>
        <w:pStyle w:val="Default"/>
        <w:spacing w:before="100" w:after="100"/>
        <w:rPr>
          <w:rFonts w:ascii="Times New Roman" w:eastAsia="Times New Roman" w:hAnsi="Times New Roman" w:cs="Times New Roman"/>
          <w:sz w:val="22"/>
          <w:szCs w:val="22"/>
        </w:rPr>
      </w:pPr>
    </w:p>
    <w:p w14:paraId="64EE06A7" w14:textId="5BE8D713" w:rsidR="00BA5E45" w:rsidRDefault="00DA0FC3">
      <w:pPr>
        <w:pStyle w:val="Default"/>
        <w:spacing w:before="100" w:after="100"/>
        <w:rPr>
          <w:rFonts w:ascii="Times New Roman" w:hAnsi="Times New Roman"/>
          <w:sz w:val="22"/>
          <w:szCs w:val="22"/>
        </w:rPr>
      </w:pPr>
      <w:r>
        <w:rPr>
          <w:rFonts w:ascii="Times New Roman" w:hAnsi="Times New Roman"/>
          <w:b/>
          <w:bCs/>
          <w:sz w:val="22"/>
          <w:szCs w:val="22"/>
        </w:rPr>
        <w:t>ABSTRACT:</w:t>
      </w:r>
      <w:r>
        <w:rPr>
          <w:rFonts w:ascii="Times New Roman" w:hAnsi="Times New Roman"/>
          <w:sz w:val="22"/>
          <w:szCs w:val="22"/>
        </w:rPr>
        <w:t xml:space="preserve"> </w:t>
      </w:r>
      <w:r w:rsidR="004C5F54">
        <w:rPr>
          <w:rFonts w:ascii="Times New Roman" w:hAnsi="Times New Roman"/>
          <w:sz w:val="22"/>
          <w:szCs w:val="22"/>
        </w:rPr>
        <w:t>A</w:t>
      </w:r>
      <w:r w:rsidR="00554DFF">
        <w:rPr>
          <w:rFonts w:ascii="Times New Roman" w:hAnsi="Times New Roman"/>
          <w:sz w:val="22"/>
          <w:szCs w:val="22"/>
        </w:rPr>
        <w:t xml:space="preserve"> goal </w:t>
      </w:r>
      <w:r w:rsidR="004C5F54">
        <w:rPr>
          <w:rFonts w:ascii="Times New Roman" w:hAnsi="Times New Roman"/>
          <w:sz w:val="22"/>
          <w:szCs w:val="22"/>
        </w:rPr>
        <w:t>of visual perception</w:t>
      </w:r>
      <w:r w:rsidR="00554DFF">
        <w:rPr>
          <w:rFonts w:ascii="Times New Roman" w:hAnsi="Times New Roman"/>
          <w:sz w:val="22"/>
          <w:szCs w:val="22"/>
        </w:rPr>
        <w:t xml:space="preserve"> is to provide stable representations of task-relevant scene properties (</w:t>
      </w:r>
      <w:proofErr w:type="gramStart"/>
      <w:r w:rsidR="00554DFF">
        <w:rPr>
          <w:rFonts w:ascii="Times New Roman" w:hAnsi="Times New Roman"/>
          <w:sz w:val="22"/>
          <w:szCs w:val="22"/>
        </w:rPr>
        <w:t>e.g.</w:t>
      </w:r>
      <w:proofErr w:type="gramEnd"/>
      <w:r w:rsidR="00554DFF">
        <w:rPr>
          <w:rFonts w:ascii="Times New Roman" w:hAnsi="Times New Roman"/>
          <w:sz w:val="22"/>
          <w:szCs w:val="22"/>
        </w:rPr>
        <w:t xml:space="preserve"> </w:t>
      </w:r>
      <w:r w:rsidR="00F9766D">
        <w:rPr>
          <w:rFonts w:ascii="Times New Roman" w:hAnsi="Times New Roman"/>
          <w:sz w:val="22"/>
          <w:szCs w:val="22"/>
        </w:rPr>
        <w:t xml:space="preserve">object </w:t>
      </w:r>
      <w:r w:rsidR="00554DFF">
        <w:rPr>
          <w:rFonts w:ascii="Times New Roman" w:hAnsi="Times New Roman"/>
          <w:sz w:val="22"/>
          <w:szCs w:val="22"/>
        </w:rPr>
        <w:t xml:space="preserve">reflectance) despite variation in task-irrelevant scene properties (e.g. illumination, reflectance of other nearby objects). </w:t>
      </w:r>
      <w:r w:rsidR="000461A2" w:rsidRPr="000461A2">
        <w:rPr>
          <w:rFonts w:ascii="Times New Roman" w:hAnsi="Times New Roman"/>
          <w:sz w:val="22"/>
          <w:szCs w:val="22"/>
        </w:rPr>
        <w:t xml:space="preserve">To study </w:t>
      </w:r>
      <w:r w:rsidR="009912A0">
        <w:rPr>
          <w:rFonts w:ascii="Times New Roman" w:hAnsi="Times New Roman"/>
          <w:sz w:val="22"/>
          <w:szCs w:val="22"/>
        </w:rPr>
        <w:t xml:space="preserve">such </w:t>
      </w:r>
      <w:r w:rsidR="005952CB">
        <w:rPr>
          <w:rFonts w:ascii="Times New Roman" w:hAnsi="Times New Roman"/>
          <w:sz w:val="22"/>
          <w:szCs w:val="22"/>
        </w:rPr>
        <w:t>representational</w:t>
      </w:r>
      <w:r w:rsidR="00031C09" w:rsidRPr="000461A2">
        <w:rPr>
          <w:rFonts w:ascii="Times New Roman" w:hAnsi="Times New Roman"/>
          <w:sz w:val="22"/>
          <w:szCs w:val="22"/>
        </w:rPr>
        <w:t xml:space="preserve"> </w:t>
      </w:r>
      <w:r w:rsidR="000461A2" w:rsidRPr="000461A2">
        <w:rPr>
          <w:rFonts w:ascii="Times New Roman" w:hAnsi="Times New Roman"/>
          <w:sz w:val="22"/>
          <w:szCs w:val="22"/>
        </w:rPr>
        <w:t xml:space="preserve">stability in the context of </w:t>
      </w:r>
      <w:r w:rsidR="004C5F54">
        <w:rPr>
          <w:rFonts w:ascii="Times New Roman" w:hAnsi="Times New Roman"/>
          <w:sz w:val="22"/>
          <w:szCs w:val="22"/>
        </w:rPr>
        <w:t>lightness</w:t>
      </w:r>
      <w:r w:rsidR="003D3E8F">
        <w:rPr>
          <w:rFonts w:ascii="Times New Roman" w:hAnsi="Times New Roman"/>
          <w:sz w:val="22"/>
          <w:szCs w:val="22"/>
        </w:rPr>
        <w:t xml:space="preserve"> represen</w:t>
      </w:r>
      <w:r w:rsidR="005E3B39">
        <w:rPr>
          <w:rFonts w:ascii="Times New Roman" w:hAnsi="Times New Roman"/>
          <w:sz w:val="22"/>
          <w:szCs w:val="22"/>
        </w:rPr>
        <w:t>t</w:t>
      </w:r>
      <w:r w:rsidR="003D3E8F">
        <w:rPr>
          <w:rFonts w:ascii="Times New Roman" w:hAnsi="Times New Roman"/>
          <w:sz w:val="22"/>
          <w:szCs w:val="22"/>
        </w:rPr>
        <w:t>ation</w:t>
      </w:r>
      <w:r w:rsidR="005E3B39">
        <w:rPr>
          <w:rFonts w:ascii="Times New Roman" w:hAnsi="Times New Roman"/>
          <w:sz w:val="22"/>
          <w:szCs w:val="22"/>
        </w:rPr>
        <w:t>s in humans</w:t>
      </w:r>
      <w:r w:rsidR="000461A2" w:rsidRPr="000461A2">
        <w:rPr>
          <w:rFonts w:ascii="Times New Roman" w:hAnsi="Times New Roman"/>
          <w:sz w:val="22"/>
          <w:szCs w:val="22"/>
        </w:rPr>
        <w:t xml:space="preserve">, we </w:t>
      </w:r>
      <w:r w:rsidR="004C5F54">
        <w:rPr>
          <w:rFonts w:ascii="Times New Roman" w:hAnsi="Times New Roman"/>
          <w:sz w:val="22"/>
          <w:szCs w:val="22"/>
        </w:rPr>
        <w:t xml:space="preserve">introduce a threshold-based psychophysical paradigm. We </w:t>
      </w:r>
      <w:r w:rsidR="000461A2" w:rsidRPr="000461A2">
        <w:rPr>
          <w:rFonts w:ascii="Times New Roman" w:hAnsi="Times New Roman"/>
          <w:sz w:val="22"/>
          <w:szCs w:val="22"/>
        </w:rPr>
        <w:t xml:space="preserve">measure how thresholds for discriminating the </w:t>
      </w:r>
      <w:r w:rsidR="003D7BDE">
        <w:rPr>
          <w:rFonts w:ascii="Times New Roman" w:hAnsi="Times New Roman"/>
          <w:sz w:val="22"/>
          <w:szCs w:val="22"/>
        </w:rPr>
        <w:t>achromatic reflectance</w:t>
      </w:r>
      <w:r w:rsidR="003D7BDE" w:rsidRPr="000461A2">
        <w:rPr>
          <w:rFonts w:ascii="Times New Roman" w:hAnsi="Times New Roman"/>
          <w:sz w:val="22"/>
          <w:szCs w:val="22"/>
        </w:rPr>
        <w:t xml:space="preserve"> </w:t>
      </w:r>
      <w:r w:rsidR="000461A2" w:rsidRPr="000461A2">
        <w:rPr>
          <w:rFonts w:ascii="Times New Roman" w:hAnsi="Times New Roman"/>
          <w:sz w:val="22"/>
          <w:szCs w:val="22"/>
        </w:rPr>
        <w:t xml:space="preserve">of a target object </w:t>
      </w:r>
      <w:r w:rsidR="00BD0745">
        <w:rPr>
          <w:rFonts w:ascii="Times New Roman" w:hAnsi="Times New Roman"/>
          <w:sz w:val="22"/>
          <w:szCs w:val="22"/>
        </w:rPr>
        <w:t xml:space="preserve">(task-relevant property) </w:t>
      </w:r>
      <w:r w:rsidR="0065154F">
        <w:rPr>
          <w:rFonts w:ascii="Times New Roman" w:hAnsi="Times New Roman"/>
          <w:sz w:val="22"/>
          <w:szCs w:val="22"/>
        </w:rPr>
        <w:t xml:space="preserve">in </w:t>
      </w:r>
      <w:r w:rsidR="00521942">
        <w:rPr>
          <w:rFonts w:ascii="Times New Roman" w:hAnsi="Times New Roman"/>
          <w:sz w:val="22"/>
          <w:szCs w:val="22"/>
        </w:rPr>
        <w:t xml:space="preserve">rendered </w:t>
      </w:r>
      <w:r w:rsidR="0065154F">
        <w:rPr>
          <w:rFonts w:ascii="Times New Roman" w:hAnsi="Times New Roman"/>
          <w:sz w:val="22"/>
          <w:szCs w:val="22"/>
        </w:rPr>
        <w:t xml:space="preserve">naturalistic scenes </w:t>
      </w:r>
      <w:r w:rsidR="000461A2" w:rsidRPr="000461A2">
        <w:rPr>
          <w:rFonts w:ascii="Times New Roman" w:hAnsi="Times New Roman"/>
          <w:sz w:val="22"/>
          <w:szCs w:val="22"/>
        </w:rPr>
        <w:t>are impacted by variation in the reflectance functions of background objects</w:t>
      </w:r>
      <w:r w:rsidR="00BD0745">
        <w:rPr>
          <w:rFonts w:ascii="Times New Roman" w:hAnsi="Times New Roman"/>
          <w:sz w:val="22"/>
          <w:szCs w:val="22"/>
        </w:rPr>
        <w:t xml:space="preserve"> (task-irrelevant property)</w:t>
      </w:r>
      <w:r w:rsidR="000461A2" w:rsidRPr="000461A2">
        <w:rPr>
          <w:rFonts w:ascii="Times New Roman" w:hAnsi="Times New Roman"/>
          <w:sz w:val="22"/>
          <w:szCs w:val="22"/>
        </w:rPr>
        <w:t>.</w:t>
      </w:r>
      <w:r w:rsidR="00554DFF">
        <w:rPr>
          <w:rFonts w:ascii="Times New Roman" w:hAnsi="Times New Roman"/>
          <w:sz w:val="22"/>
          <w:szCs w:val="22"/>
        </w:rPr>
        <w:t xml:space="preserve"> </w:t>
      </w:r>
      <w:r w:rsidR="003D7BDE">
        <w:rPr>
          <w:rFonts w:ascii="Times New Roman" w:hAnsi="Times New Roman"/>
          <w:sz w:val="22"/>
          <w:szCs w:val="22"/>
        </w:rPr>
        <w:t xml:space="preserve">We refer to these thresholds as lightness discrimination thresholds. </w:t>
      </w:r>
      <w:r w:rsidR="002F1829">
        <w:rPr>
          <w:rFonts w:ascii="Times New Roman" w:hAnsi="Times New Roman"/>
          <w:sz w:val="22"/>
          <w:szCs w:val="22"/>
        </w:rPr>
        <w:t xml:space="preserve">Our </w:t>
      </w:r>
      <w:r w:rsidR="00F56004">
        <w:rPr>
          <w:rFonts w:ascii="Times New Roman" w:hAnsi="Times New Roman"/>
          <w:sz w:val="22"/>
          <w:szCs w:val="22"/>
        </w:rPr>
        <w:t xml:space="preserve">approach </w:t>
      </w:r>
      <w:r w:rsidR="00D07E6C">
        <w:rPr>
          <w:rFonts w:ascii="Times New Roman" w:hAnsi="Times New Roman"/>
          <w:sz w:val="22"/>
          <w:szCs w:val="22"/>
        </w:rPr>
        <w:t xml:space="preserve">has roots in the </w:t>
      </w:r>
      <w:r w:rsidR="000E52BF">
        <w:rPr>
          <w:rFonts w:ascii="Times New Roman" w:hAnsi="Times New Roman"/>
          <w:sz w:val="22"/>
          <w:szCs w:val="22"/>
        </w:rPr>
        <w:t>equivalent noise paradigm</w:t>
      </w:r>
      <w:r w:rsidR="00031C09">
        <w:rPr>
          <w:rFonts w:ascii="Times New Roman" w:hAnsi="Times New Roman"/>
          <w:sz w:val="22"/>
          <w:szCs w:val="22"/>
        </w:rPr>
        <w:t>. This paradigm</w:t>
      </w:r>
      <w:r w:rsidR="000E52BF">
        <w:rPr>
          <w:rFonts w:ascii="Times New Roman" w:hAnsi="Times New Roman"/>
          <w:sz w:val="22"/>
          <w:szCs w:val="22"/>
        </w:rPr>
        <w:t xml:space="preserve"> </w:t>
      </w:r>
      <w:r w:rsidR="00923B17">
        <w:rPr>
          <w:rFonts w:ascii="Times New Roman" w:hAnsi="Times New Roman"/>
          <w:sz w:val="22"/>
          <w:szCs w:val="22"/>
        </w:rPr>
        <w:t>relates signal</w:t>
      </w:r>
      <w:r w:rsidR="006B7822">
        <w:rPr>
          <w:rFonts w:ascii="Times New Roman" w:hAnsi="Times New Roman"/>
          <w:sz w:val="22"/>
          <w:szCs w:val="22"/>
        </w:rPr>
        <w:t>s</w:t>
      </w:r>
      <w:r w:rsidR="00923B17">
        <w:rPr>
          <w:rFonts w:ascii="Times New Roman" w:hAnsi="Times New Roman"/>
          <w:sz w:val="22"/>
          <w:szCs w:val="22"/>
        </w:rPr>
        <w:t xml:space="preserve"> to </w:t>
      </w:r>
      <w:r w:rsidR="00014FD5">
        <w:rPr>
          <w:rFonts w:ascii="Times New Roman" w:hAnsi="Times New Roman"/>
          <w:sz w:val="22"/>
          <w:szCs w:val="22"/>
        </w:rPr>
        <w:t xml:space="preserve">internal </w:t>
      </w:r>
      <w:r w:rsidR="00923B17">
        <w:rPr>
          <w:rFonts w:ascii="Times New Roman" w:hAnsi="Times New Roman"/>
          <w:sz w:val="22"/>
          <w:szCs w:val="22"/>
        </w:rPr>
        <w:t xml:space="preserve">and </w:t>
      </w:r>
      <w:r w:rsidR="00014FD5">
        <w:rPr>
          <w:rFonts w:ascii="Times New Roman" w:hAnsi="Times New Roman"/>
          <w:sz w:val="22"/>
          <w:szCs w:val="22"/>
        </w:rPr>
        <w:t>external</w:t>
      </w:r>
      <w:r w:rsidR="00923B17">
        <w:rPr>
          <w:rFonts w:ascii="Times New Roman" w:hAnsi="Times New Roman"/>
          <w:sz w:val="22"/>
          <w:szCs w:val="22"/>
        </w:rPr>
        <w:t xml:space="preserve"> sources of </w:t>
      </w:r>
      <w:r w:rsidR="00743A58">
        <w:rPr>
          <w:rFonts w:ascii="Times New Roman" w:hAnsi="Times New Roman"/>
          <w:sz w:val="22"/>
          <w:szCs w:val="22"/>
        </w:rPr>
        <w:t>noise</w:t>
      </w:r>
      <w:r w:rsidR="006B256C">
        <w:rPr>
          <w:rFonts w:ascii="Times New Roman" w:hAnsi="Times New Roman"/>
          <w:sz w:val="22"/>
          <w:szCs w:val="22"/>
        </w:rPr>
        <w:t xml:space="preserve"> </w:t>
      </w:r>
      <w:r w:rsidR="00923B17">
        <w:rPr>
          <w:rFonts w:ascii="Times New Roman" w:hAnsi="Times New Roman"/>
          <w:sz w:val="22"/>
          <w:szCs w:val="22"/>
        </w:rPr>
        <w:t>and</w:t>
      </w:r>
      <w:r w:rsidR="006B256C">
        <w:rPr>
          <w:rFonts w:ascii="Times New Roman" w:hAnsi="Times New Roman"/>
          <w:sz w:val="22"/>
          <w:szCs w:val="22"/>
        </w:rPr>
        <w:t xml:space="preserve"> </w:t>
      </w:r>
      <w:r w:rsidR="002F1829">
        <w:rPr>
          <w:rFonts w:ascii="Times New Roman" w:hAnsi="Times New Roman"/>
          <w:sz w:val="22"/>
          <w:szCs w:val="22"/>
        </w:rPr>
        <w:t xml:space="preserve">has been </w:t>
      </w:r>
      <w:r w:rsidR="00AB2B87">
        <w:rPr>
          <w:rFonts w:ascii="Times New Roman" w:hAnsi="Times New Roman"/>
          <w:sz w:val="22"/>
          <w:szCs w:val="22"/>
        </w:rPr>
        <w:t>traditionally used to investigate contrast coding</w:t>
      </w:r>
      <w:r w:rsidR="00D07E6C">
        <w:rPr>
          <w:rFonts w:ascii="Times New Roman" w:hAnsi="Times New Roman"/>
          <w:sz w:val="22"/>
          <w:szCs w:val="22"/>
        </w:rPr>
        <w:t xml:space="preserve">. </w:t>
      </w:r>
      <w:r w:rsidR="004A270B">
        <w:rPr>
          <w:rFonts w:ascii="Times New Roman" w:hAnsi="Times New Roman"/>
          <w:sz w:val="22"/>
          <w:szCs w:val="22"/>
        </w:rPr>
        <w:t>F</w:t>
      </w:r>
      <w:r w:rsidR="00554DFF">
        <w:rPr>
          <w:rFonts w:ascii="Times New Roman" w:hAnsi="Times New Roman"/>
          <w:sz w:val="22"/>
          <w:szCs w:val="22"/>
        </w:rPr>
        <w:t xml:space="preserve">or low </w:t>
      </w:r>
      <w:r w:rsidR="00E4069E">
        <w:rPr>
          <w:rFonts w:ascii="Times New Roman" w:hAnsi="Times New Roman"/>
          <w:sz w:val="22"/>
          <w:szCs w:val="22"/>
        </w:rPr>
        <w:t xml:space="preserve">variation in </w:t>
      </w:r>
      <w:r w:rsidR="00D07E6C">
        <w:rPr>
          <w:rFonts w:ascii="Times New Roman" w:hAnsi="Times New Roman"/>
          <w:sz w:val="22"/>
          <w:szCs w:val="22"/>
        </w:rPr>
        <w:t>background reflectance</w:t>
      </w:r>
      <w:r w:rsidR="00554DFF">
        <w:rPr>
          <w:rFonts w:ascii="Times New Roman" w:hAnsi="Times New Roman"/>
          <w:sz w:val="22"/>
          <w:szCs w:val="22"/>
        </w:rPr>
        <w:t xml:space="preserve">, </w:t>
      </w:r>
      <w:r w:rsidR="00ED0A1F">
        <w:rPr>
          <w:rFonts w:ascii="Times New Roman" w:hAnsi="Times New Roman"/>
          <w:sz w:val="22"/>
          <w:szCs w:val="22"/>
        </w:rPr>
        <w:t xml:space="preserve">lightness </w:t>
      </w:r>
      <w:r w:rsidR="00554DFF">
        <w:rPr>
          <w:rFonts w:ascii="Times New Roman" w:hAnsi="Times New Roman"/>
          <w:sz w:val="22"/>
          <w:szCs w:val="22"/>
        </w:rPr>
        <w:t>discrimination thresholds were nearly constant, indicating that observers</w:t>
      </w:r>
      <w:r w:rsidR="00D07E6C">
        <w:rPr>
          <w:rFonts w:ascii="Times New Roman" w:hAnsi="Times New Roman"/>
          <w:sz w:val="22"/>
          <w:szCs w:val="22"/>
        </w:rPr>
        <w:t>’</w:t>
      </w:r>
      <w:r w:rsidR="00554DFF">
        <w:rPr>
          <w:rFonts w:ascii="Times New Roman" w:hAnsi="Times New Roman"/>
          <w:sz w:val="22"/>
          <w:szCs w:val="22"/>
        </w:rPr>
        <w:t xml:space="preserve"> internal noise </w:t>
      </w:r>
      <w:r w:rsidR="00DB049D">
        <w:rPr>
          <w:rFonts w:ascii="Times New Roman" w:hAnsi="Times New Roman"/>
          <w:sz w:val="22"/>
          <w:szCs w:val="22"/>
        </w:rPr>
        <w:t>determines</w:t>
      </w:r>
      <w:r w:rsidR="00554DFF">
        <w:rPr>
          <w:rFonts w:ascii="Times New Roman" w:hAnsi="Times New Roman"/>
          <w:sz w:val="22"/>
          <w:szCs w:val="22"/>
        </w:rPr>
        <w:t xml:space="preserve"> threshold</w:t>
      </w:r>
      <w:r w:rsidR="00E4069E">
        <w:rPr>
          <w:rFonts w:ascii="Times New Roman" w:hAnsi="Times New Roman"/>
          <w:sz w:val="22"/>
          <w:szCs w:val="22"/>
        </w:rPr>
        <w:t xml:space="preserve"> in this regime</w:t>
      </w:r>
      <w:r w:rsidR="00554DFF">
        <w:rPr>
          <w:rFonts w:ascii="Times New Roman" w:hAnsi="Times New Roman"/>
          <w:sz w:val="22"/>
          <w:szCs w:val="22"/>
        </w:rPr>
        <w:t xml:space="preserve">. As </w:t>
      </w:r>
      <w:r w:rsidR="00D07E6C">
        <w:rPr>
          <w:rFonts w:ascii="Times New Roman" w:hAnsi="Times New Roman"/>
          <w:sz w:val="22"/>
          <w:szCs w:val="22"/>
        </w:rPr>
        <w:t xml:space="preserve">background </w:t>
      </w:r>
      <w:r w:rsidR="009D102C">
        <w:rPr>
          <w:rFonts w:ascii="Times New Roman" w:hAnsi="Times New Roman"/>
          <w:sz w:val="22"/>
          <w:szCs w:val="22"/>
        </w:rPr>
        <w:t xml:space="preserve">object reflectance </w:t>
      </w:r>
      <w:r w:rsidR="005F67BA">
        <w:rPr>
          <w:rFonts w:ascii="Times New Roman" w:hAnsi="Times New Roman"/>
          <w:sz w:val="22"/>
          <w:szCs w:val="22"/>
        </w:rPr>
        <w:t xml:space="preserve">variation </w:t>
      </w:r>
      <w:r w:rsidR="00554DFF">
        <w:rPr>
          <w:rFonts w:ascii="Times New Roman" w:hAnsi="Times New Roman"/>
          <w:sz w:val="22"/>
          <w:szCs w:val="22"/>
        </w:rPr>
        <w:t xml:space="preserve">increases, </w:t>
      </w:r>
      <w:r w:rsidR="00D07E6C">
        <w:rPr>
          <w:rFonts w:ascii="Times New Roman" w:hAnsi="Times New Roman"/>
          <w:sz w:val="22"/>
          <w:szCs w:val="22"/>
        </w:rPr>
        <w:t xml:space="preserve">its effects </w:t>
      </w:r>
      <w:r w:rsidR="00554DFF">
        <w:rPr>
          <w:rFonts w:ascii="Times New Roman" w:hAnsi="Times New Roman"/>
          <w:sz w:val="22"/>
          <w:szCs w:val="22"/>
        </w:rPr>
        <w:t xml:space="preserve">start </w:t>
      </w:r>
      <w:r w:rsidR="00DB049D">
        <w:rPr>
          <w:rFonts w:ascii="Times New Roman" w:hAnsi="Times New Roman"/>
          <w:sz w:val="22"/>
          <w:szCs w:val="22"/>
        </w:rPr>
        <w:t xml:space="preserve">to </w:t>
      </w:r>
      <w:r w:rsidR="00554DFF">
        <w:rPr>
          <w:rFonts w:ascii="Times New Roman" w:hAnsi="Times New Roman"/>
          <w:sz w:val="22"/>
          <w:szCs w:val="22"/>
        </w:rPr>
        <w:t>dominat</w:t>
      </w:r>
      <w:r w:rsidR="00DB049D">
        <w:rPr>
          <w:rFonts w:ascii="Times New Roman" w:hAnsi="Times New Roman"/>
          <w:sz w:val="22"/>
          <w:szCs w:val="22"/>
        </w:rPr>
        <w:t>e</w:t>
      </w:r>
      <w:r w:rsidR="009D102C">
        <w:rPr>
          <w:rFonts w:ascii="Times New Roman" w:hAnsi="Times New Roman"/>
          <w:sz w:val="22"/>
          <w:szCs w:val="22"/>
        </w:rPr>
        <w:t xml:space="preserve"> performance</w:t>
      </w:r>
      <w:r w:rsidR="007063F3">
        <w:rPr>
          <w:rFonts w:ascii="Times New Roman" w:hAnsi="Times New Roman"/>
          <w:sz w:val="22"/>
          <w:szCs w:val="22"/>
        </w:rPr>
        <w:t>.</w:t>
      </w:r>
      <w:r w:rsidR="00554DFF">
        <w:rPr>
          <w:rFonts w:ascii="Times New Roman" w:hAnsi="Times New Roman"/>
          <w:sz w:val="22"/>
          <w:szCs w:val="22"/>
        </w:rPr>
        <w:t xml:space="preserve"> </w:t>
      </w:r>
      <w:r w:rsidR="00612C39">
        <w:rPr>
          <w:rFonts w:ascii="Times New Roman" w:hAnsi="Times New Roman"/>
          <w:sz w:val="22"/>
          <w:szCs w:val="22"/>
        </w:rPr>
        <w:t xml:space="preserve">We </w:t>
      </w:r>
      <w:r w:rsidR="00722988">
        <w:rPr>
          <w:rFonts w:ascii="Times New Roman" w:hAnsi="Times New Roman"/>
          <w:sz w:val="22"/>
          <w:szCs w:val="22"/>
        </w:rPr>
        <w:t xml:space="preserve">report </w:t>
      </w:r>
      <w:r w:rsidR="003C11D1">
        <w:rPr>
          <w:rFonts w:ascii="Times New Roman" w:hAnsi="Times New Roman"/>
          <w:sz w:val="22"/>
          <w:szCs w:val="22"/>
        </w:rPr>
        <w:t xml:space="preserve">lightness discrimination thresholds as a function of the amount of </w:t>
      </w:r>
      <w:r w:rsidR="00EA7D01">
        <w:rPr>
          <w:rFonts w:ascii="Times New Roman" w:hAnsi="Times New Roman"/>
          <w:sz w:val="22"/>
          <w:szCs w:val="22"/>
        </w:rPr>
        <w:t xml:space="preserve">variability in the </w:t>
      </w:r>
      <w:r w:rsidR="003C11D1">
        <w:rPr>
          <w:rFonts w:ascii="Times New Roman" w:hAnsi="Times New Roman"/>
          <w:sz w:val="22"/>
          <w:szCs w:val="22"/>
        </w:rPr>
        <w:t>background</w:t>
      </w:r>
      <w:r w:rsidR="00EA7D01">
        <w:rPr>
          <w:rFonts w:ascii="Times New Roman" w:hAnsi="Times New Roman"/>
          <w:sz w:val="22"/>
          <w:szCs w:val="22"/>
        </w:rPr>
        <w:t xml:space="preserve"> object reflectance </w:t>
      </w:r>
      <w:r w:rsidR="00612C39">
        <w:rPr>
          <w:rFonts w:ascii="Times New Roman" w:hAnsi="Times New Roman"/>
          <w:sz w:val="22"/>
          <w:szCs w:val="22"/>
        </w:rPr>
        <w:t xml:space="preserve">to determine the </w:t>
      </w:r>
      <w:r w:rsidR="009D102C">
        <w:rPr>
          <w:rFonts w:ascii="Times New Roman" w:hAnsi="Times New Roman"/>
          <w:sz w:val="22"/>
          <w:szCs w:val="22"/>
        </w:rPr>
        <w:t>equiv</w:t>
      </w:r>
      <w:r w:rsidR="008B32BE">
        <w:rPr>
          <w:rFonts w:ascii="Times New Roman" w:hAnsi="Times New Roman"/>
          <w:sz w:val="22"/>
          <w:szCs w:val="22"/>
        </w:rPr>
        <w:t>a</w:t>
      </w:r>
      <w:r w:rsidR="009D102C">
        <w:rPr>
          <w:rFonts w:ascii="Times New Roman" w:hAnsi="Times New Roman"/>
          <w:sz w:val="22"/>
          <w:szCs w:val="22"/>
        </w:rPr>
        <w:t xml:space="preserve">lent noise - the </w:t>
      </w:r>
      <w:r w:rsidR="00612C39">
        <w:rPr>
          <w:rFonts w:ascii="Times New Roman" w:hAnsi="Times New Roman"/>
          <w:sz w:val="22"/>
          <w:szCs w:val="22"/>
        </w:rPr>
        <w:t xml:space="preserve">smallest </w:t>
      </w:r>
      <w:r w:rsidR="009D102C">
        <w:rPr>
          <w:rFonts w:ascii="Times New Roman" w:hAnsi="Times New Roman"/>
          <w:sz w:val="22"/>
          <w:szCs w:val="22"/>
        </w:rPr>
        <w:t xml:space="preserve">level of </w:t>
      </w:r>
      <w:r w:rsidR="007E3061">
        <w:rPr>
          <w:rFonts w:ascii="Times New Roman" w:hAnsi="Times New Roman"/>
          <w:sz w:val="22"/>
          <w:szCs w:val="22"/>
        </w:rPr>
        <w:t xml:space="preserve">task-irrelevant </w:t>
      </w:r>
      <w:r w:rsidR="00612C39">
        <w:rPr>
          <w:rFonts w:ascii="Times New Roman" w:hAnsi="Times New Roman"/>
          <w:sz w:val="22"/>
          <w:szCs w:val="22"/>
        </w:rPr>
        <w:t>(</w:t>
      </w:r>
      <w:proofErr w:type="gramStart"/>
      <w:r w:rsidR="00612C39">
        <w:rPr>
          <w:rFonts w:ascii="Times New Roman" w:hAnsi="Times New Roman"/>
          <w:sz w:val="22"/>
          <w:szCs w:val="22"/>
        </w:rPr>
        <w:t>i.e.</w:t>
      </w:r>
      <w:proofErr w:type="gramEnd"/>
      <w:r w:rsidR="00612C39">
        <w:rPr>
          <w:rFonts w:ascii="Times New Roman" w:hAnsi="Times New Roman"/>
          <w:sz w:val="22"/>
          <w:szCs w:val="22"/>
        </w:rPr>
        <w:t xml:space="preserve"> </w:t>
      </w:r>
      <w:r w:rsidR="007E3061">
        <w:rPr>
          <w:rFonts w:ascii="Times New Roman" w:hAnsi="Times New Roman"/>
          <w:sz w:val="22"/>
          <w:szCs w:val="22"/>
        </w:rPr>
        <w:t>background</w:t>
      </w:r>
      <w:r w:rsidR="007D4DB7">
        <w:rPr>
          <w:rFonts w:ascii="Times New Roman" w:hAnsi="Times New Roman"/>
          <w:sz w:val="22"/>
          <w:szCs w:val="22"/>
        </w:rPr>
        <w:t xml:space="preserve"> </w:t>
      </w:r>
      <w:r w:rsidR="00831485">
        <w:rPr>
          <w:rFonts w:ascii="Times New Roman" w:hAnsi="Times New Roman"/>
          <w:sz w:val="22"/>
          <w:szCs w:val="22"/>
        </w:rPr>
        <w:t>reflectance</w:t>
      </w:r>
      <w:r w:rsidR="00612C39">
        <w:rPr>
          <w:rFonts w:ascii="Times New Roman" w:hAnsi="Times New Roman"/>
          <w:sz w:val="22"/>
          <w:szCs w:val="22"/>
        </w:rPr>
        <w:t xml:space="preserve">) </w:t>
      </w:r>
      <w:r w:rsidR="009D102C">
        <w:rPr>
          <w:rFonts w:ascii="Times New Roman" w:hAnsi="Times New Roman"/>
          <w:sz w:val="22"/>
          <w:szCs w:val="22"/>
        </w:rPr>
        <w:t xml:space="preserve">variation </w:t>
      </w:r>
      <w:r w:rsidR="00612C39">
        <w:rPr>
          <w:rFonts w:ascii="Times New Roman" w:hAnsi="Times New Roman"/>
          <w:sz w:val="22"/>
          <w:szCs w:val="22"/>
        </w:rPr>
        <w:t xml:space="preserve">that </w:t>
      </w:r>
      <w:r w:rsidR="00C4166D">
        <w:rPr>
          <w:rFonts w:ascii="Times New Roman" w:hAnsi="Times New Roman"/>
          <w:sz w:val="22"/>
          <w:szCs w:val="22"/>
        </w:rPr>
        <w:t xml:space="preserve">substantially corrupts </w:t>
      </w:r>
      <w:r w:rsidR="009D102C">
        <w:rPr>
          <w:rFonts w:ascii="Times New Roman" w:hAnsi="Times New Roman"/>
          <w:sz w:val="22"/>
          <w:szCs w:val="22"/>
        </w:rPr>
        <w:t xml:space="preserve">the visual representation </w:t>
      </w:r>
      <w:r w:rsidR="003D7BDE">
        <w:rPr>
          <w:rFonts w:ascii="Times New Roman" w:hAnsi="Times New Roman"/>
          <w:sz w:val="22"/>
          <w:szCs w:val="22"/>
        </w:rPr>
        <w:t xml:space="preserve">(i.e. perceived object lightness) </w:t>
      </w:r>
      <w:r w:rsidR="009D102C">
        <w:rPr>
          <w:rFonts w:ascii="Times New Roman" w:hAnsi="Times New Roman"/>
          <w:sz w:val="22"/>
          <w:szCs w:val="22"/>
        </w:rPr>
        <w:t xml:space="preserve">of the task-relevant variable </w:t>
      </w:r>
      <w:r w:rsidR="003D7BDE">
        <w:rPr>
          <w:rFonts w:ascii="Times New Roman" w:hAnsi="Times New Roman"/>
          <w:sz w:val="22"/>
          <w:szCs w:val="22"/>
        </w:rPr>
        <w:t xml:space="preserve">(i.e. achromatic reflectance). </w:t>
      </w:r>
      <w:r w:rsidR="00554DFF">
        <w:rPr>
          <w:rFonts w:ascii="Times New Roman" w:hAnsi="Times New Roman"/>
          <w:sz w:val="22"/>
          <w:szCs w:val="22"/>
        </w:rPr>
        <w:t xml:space="preserve">A </w:t>
      </w:r>
      <w:r w:rsidR="007F1B18">
        <w:rPr>
          <w:rFonts w:ascii="Times New Roman" w:hAnsi="Times New Roman"/>
          <w:sz w:val="22"/>
          <w:szCs w:val="22"/>
        </w:rPr>
        <w:t>linear receptive field</w:t>
      </w:r>
      <w:r w:rsidR="00764C04">
        <w:rPr>
          <w:rFonts w:ascii="Times New Roman" w:hAnsi="Times New Roman"/>
          <w:sz w:val="22"/>
          <w:szCs w:val="22"/>
        </w:rPr>
        <w:t xml:space="preserve"> model, </w:t>
      </w:r>
      <w:r w:rsidR="00FF2686">
        <w:rPr>
          <w:rFonts w:ascii="Times New Roman" w:hAnsi="Times New Roman"/>
          <w:sz w:val="22"/>
          <w:szCs w:val="22"/>
        </w:rPr>
        <w:t xml:space="preserve">which </w:t>
      </w:r>
      <w:r w:rsidR="00764C04">
        <w:rPr>
          <w:rFonts w:ascii="Times New Roman" w:hAnsi="Times New Roman"/>
          <w:sz w:val="22"/>
          <w:szCs w:val="22"/>
        </w:rPr>
        <w:t>employs a single</w:t>
      </w:r>
      <w:r w:rsidR="00554DFF">
        <w:rPr>
          <w:rFonts w:ascii="Times New Roman" w:hAnsi="Times New Roman"/>
          <w:sz w:val="22"/>
          <w:szCs w:val="22"/>
        </w:rPr>
        <w:t xml:space="preserve"> center-surround receptive field </w:t>
      </w:r>
      <w:r w:rsidR="00764C04">
        <w:rPr>
          <w:rFonts w:ascii="Times New Roman" w:hAnsi="Times New Roman"/>
          <w:sz w:val="22"/>
          <w:szCs w:val="22"/>
        </w:rPr>
        <w:t>tailored to our stimulus set</w:t>
      </w:r>
      <w:r w:rsidR="00DA322C">
        <w:rPr>
          <w:rFonts w:ascii="Times New Roman" w:hAnsi="Times New Roman"/>
          <w:sz w:val="22"/>
          <w:szCs w:val="22"/>
        </w:rPr>
        <w:t>,</w:t>
      </w:r>
      <w:r w:rsidR="00764C04">
        <w:rPr>
          <w:rFonts w:ascii="Times New Roman" w:hAnsi="Times New Roman"/>
          <w:sz w:val="22"/>
          <w:szCs w:val="22"/>
        </w:rPr>
        <w:t xml:space="preserve"> </w:t>
      </w:r>
      <w:r w:rsidR="00554DFF">
        <w:rPr>
          <w:rFonts w:ascii="Times New Roman" w:hAnsi="Times New Roman"/>
          <w:sz w:val="22"/>
          <w:szCs w:val="22"/>
        </w:rPr>
        <w:t xml:space="preserve">captures human behavior </w:t>
      </w:r>
      <w:r w:rsidR="00D83E87">
        <w:rPr>
          <w:rFonts w:ascii="Times New Roman" w:hAnsi="Times New Roman"/>
          <w:sz w:val="22"/>
          <w:szCs w:val="22"/>
        </w:rPr>
        <w:t xml:space="preserve">in </w:t>
      </w:r>
      <w:r w:rsidR="00554DFF">
        <w:rPr>
          <w:rFonts w:ascii="Times New Roman" w:hAnsi="Times New Roman"/>
          <w:sz w:val="22"/>
          <w:szCs w:val="22"/>
        </w:rPr>
        <w:t xml:space="preserve">this task. Our </w:t>
      </w:r>
      <w:r w:rsidR="00AB40AC">
        <w:rPr>
          <w:rFonts w:ascii="Times New Roman" w:hAnsi="Times New Roman"/>
          <w:sz w:val="22"/>
          <w:szCs w:val="22"/>
        </w:rPr>
        <w:t xml:space="preserve">approach </w:t>
      </w:r>
      <w:r w:rsidR="00554DFF">
        <w:rPr>
          <w:rFonts w:ascii="Times New Roman" w:hAnsi="Times New Roman"/>
          <w:sz w:val="22"/>
          <w:szCs w:val="22"/>
        </w:rPr>
        <w:t xml:space="preserve">provides a method </w:t>
      </w:r>
      <w:r w:rsidR="00AC47CA">
        <w:rPr>
          <w:rFonts w:ascii="Times New Roman" w:hAnsi="Times New Roman"/>
          <w:sz w:val="22"/>
          <w:szCs w:val="22"/>
        </w:rPr>
        <w:t xml:space="preserve">for characterizing </w:t>
      </w:r>
      <w:r w:rsidR="00554DFF">
        <w:rPr>
          <w:rFonts w:ascii="Times New Roman" w:hAnsi="Times New Roman"/>
          <w:sz w:val="22"/>
          <w:szCs w:val="22"/>
        </w:rPr>
        <w:t xml:space="preserve">the effect of task-irrelevant </w:t>
      </w:r>
      <w:r w:rsidR="009D102C">
        <w:rPr>
          <w:rFonts w:ascii="Times New Roman" w:hAnsi="Times New Roman"/>
          <w:sz w:val="22"/>
          <w:szCs w:val="22"/>
        </w:rPr>
        <w:t xml:space="preserve">scene </w:t>
      </w:r>
      <w:r w:rsidR="00554DFF">
        <w:rPr>
          <w:rFonts w:ascii="Times New Roman" w:hAnsi="Times New Roman"/>
          <w:sz w:val="22"/>
          <w:szCs w:val="22"/>
        </w:rPr>
        <w:t xml:space="preserve">variations </w:t>
      </w:r>
      <w:r w:rsidR="009D102C">
        <w:rPr>
          <w:rFonts w:ascii="Times New Roman" w:hAnsi="Times New Roman"/>
          <w:sz w:val="22"/>
          <w:szCs w:val="22"/>
        </w:rPr>
        <w:t>on the perceptual representation of a task-relevant scene property.</w:t>
      </w:r>
    </w:p>
    <w:p w14:paraId="0C215B84" w14:textId="67315906" w:rsidR="00BA5E45" w:rsidRDefault="00D417C7" w:rsidP="00E45A39">
      <w:pPr>
        <w:pStyle w:val="Default"/>
        <w:spacing w:before="100" w:after="100"/>
      </w:pPr>
      <w:r w:rsidRPr="00D417C7">
        <w:rPr>
          <w:rFonts w:ascii="Times New Roman" w:hAnsi="Times New Roman"/>
          <w:b/>
          <w:bCs/>
          <w:sz w:val="22"/>
          <w:szCs w:val="22"/>
        </w:rPr>
        <w:t>KEYWORDS</w:t>
      </w:r>
      <w:r>
        <w:rPr>
          <w:rFonts w:ascii="Times New Roman" w:hAnsi="Times New Roman"/>
          <w:b/>
          <w:bCs/>
          <w:sz w:val="22"/>
          <w:szCs w:val="22"/>
        </w:rPr>
        <w:t>:</w:t>
      </w:r>
      <w:r>
        <w:rPr>
          <w:rFonts w:ascii="Times New Roman" w:hAnsi="Times New Roman"/>
          <w:sz w:val="22"/>
          <w:szCs w:val="22"/>
        </w:rPr>
        <w:t xml:space="preserve"> </w:t>
      </w:r>
      <w:r w:rsidR="00742C66">
        <w:rPr>
          <w:rFonts w:ascii="Times New Roman" w:hAnsi="Times New Roman"/>
          <w:sz w:val="22"/>
          <w:szCs w:val="22"/>
        </w:rPr>
        <w:t>Lightness, Equivalent Noise, Human Psychophysics,</w:t>
      </w:r>
      <w:r w:rsidR="008C48AB">
        <w:rPr>
          <w:rFonts w:ascii="Times New Roman" w:hAnsi="Times New Roman"/>
          <w:sz w:val="22"/>
          <w:szCs w:val="22"/>
        </w:rPr>
        <w:t xml:space="preserve"> Color Vision</w:t>
      </w:r>
      <w:r w:rsidR="00554DFF">
        <w:rPr>
          <w:rFonts w:ascii="Arial Unicode MS" w:hAnsi="Arial Unicode MS"/>
          <w:sz w:val="22"/>
          <w:szCs w:val="22"/>
        </w:rPr>
        <w:br w:type="page"/>
      </w:r>
    </w:p>
    <w:p w14:paraId="77B60414" w14:textId="4A6ADF84" w:rsidR="00B979EA" w:rsidRDefault="000649C9">
      <w:pPr>
        <w:pStyle w:val="Default"/>
        <w:spacing w:before="0"/>
        <w:rPr>
          <w:rFonts w:ascii="Times New Roman" w:hAnsi="Times New Roman"/>
          <w:b/>
          <w:bCs/>
          <w:sz w:val="22"/>
          <w:szCs w:val="22"/>
        </w:rPr>
      </w:pPr>
      <w:r>
        <w:rPr>
          <w:rFonts w:ascii="Times New Roman" w:hAnsi="Times New Roman"/>
          <w:b/>
          <w:bCs/>
          <w:sz w:val="22"/>
          <w:szCs w:val="22"/>
        </w:rPr>
        <w:lastRenderedPageBreak/>
        <w:t xml:space="preserve">1 </w:t>
      </w:r>
      <w:r w:rsidR="006957D2">
        <w:rPr>
          <w:rFonts w:ascii="Times New Roman" w:hAnsi="Times New Roman"/>
          <w:b/>
          <w:bCs/>
          <w:sz w:val="22"/>
          <w:szCs w:val="22"/>
        </w:rPr>
        <w:t>INTRODUCTION</w:t>
      </w:r>
    </w:p>
    <w:p w14:paraId="2C1583CA" w14:textId="77777777" w:rsidR="00B979EA" w:rsidRDefault="00B979EA">
      <w:pPr>
        <w:pStyle w:val="Default"/>
        <w:spacing w:before="0"/>
        <w:rPr>
          <w:rFonts w:ascii="Times New Roman" w:hAnsi="Times New Roman"/>
          <w:b/>
          <w:bCs/>
          <w:sz w:val="22"/>
          <w:szCs w:val="22"/>
        </w:rPr>
      </w:pPr>
    </w:p>
    <w:p w14:paraId="5369E58D" w14:textId="152234D0" w:rsidR="00744589" w:rsidRDefault="00744589">
      <w:pPr>
        <w:pStyle w:val="Default"/>
        <w:spacing w:before="0"/>
        <w:rPr>
          <w:rFonts w:ascii="Times New Roman" w:hAnsi="Times New Roman"/>
          <w:sz w:val="22"/>
          <w:szCs w:val="22"/>
        </w:rPr>
      </w:pPr>
      <w:r>
        <w:rPr>
          <w:rFonts w:ascii="Times New Roman" w:hAnsi="Times New Roman"/>
          <w:sz w:val="22"/>
          <w:szCs w:val="22"/>
        </w:rPr>
        <w:t>To support effective action, vision provide</w:t>
      </w:r>
      <w:r w:rsidR="00E4069E">
        <w:rPr>
          <w:rFonts w:ascii="Times New Roman" w:hAnsi="Times New Roman"/>
          <w:sz w:val="22"/>
          <w:szCs w:val="22"/>
        </w:rPr>
        <w:t>s</w:t>
      </w:r>
      <w:r>
        <w:rPr>
          <w:rFonts w:ascii="Times New Roman" w:hAnsi="Times New Roman"/>
          <w:sz w:val="22"/>
          <w:szCs w:val="22"/>
        </w:rPr>
        <w:t xml:space="preserve"> stable perceptual representations of the</w:t>
      </w:r>
      <w:r w:rsidR="00554DFF">
        <w:rPr>
          <w:rFonts w:ascii="Times New Roman" w:hAnsi="Times New Roman"/>
          <w:sz w:val="22"/>
          <w:szCs w:val="22"/>
        </w:rPr>
        <w:t xml:space="preserve"> distal properties of</w:t>
      </w:r>
      <w:r w:rsidR="00C123BE">
        <w:rPr>
          <w:rFonts w:ascii="Times New Roman" w:hAnsi="Times New Roman"/>
          <w:sz w:val="22"/>
          <w:szCs w:val="22"/>
        </w:rPr>
        <w:t xml:space="preserve"> </w:t>
      </w:r>
      <w:r w:rsidR="00554DFF">
        <w:rPr>
          <w:rFonts w:ascii="Times New Roman" w:hAnsi="Times New Roman"/>
          <w:sz w:val="22"/>
          <w:szCs w:val="22"/>
        </w:rPr>
        <w:t>object</w:t>
      </w:r>
      <w:r w:rsidR="00C123BE">
        <w:rPr>
          <w:rFonts w:ascii="Times New Roman" w:hAnsi="Times New Roman"/>
          <w:sz w:val="22"/>
          <w:szCs w:val="22"/>
        </w:rPr>
        <w:t>s</w:t>
      </w:r>
      <w:r w:rsidR="003F6C36">
        <w:rPr>
          <w:rFonts w:ascii="Times New Roman" w:hAnsi="Times New Roman"/>
          <w:sz w:val="22"/>
          <w:szCs w:val="22"/>
        </w:rPr>
        <w:t xml:space="preserve">. The </w:t>
      </w:r>
      <w:r w:rsidR="00E4069E">
        <w:rPr>
          <w:rFonts w:ascii="Times New Roman" w:hAnsi="Times New Roman"/>
          <w:sz w:val="22"/>
          <w:szCs w:val="22"/>
        </w:rPr>
        <w:t xml:space="preserve">computations </w:t>
      </w:r>
      <w:r w:rsidR="00E47988">
        <w:rPr>
          <w:rFonts w:ascii="Times New Roman" w:hAnsi="Times New Roman"/>
          <w:sz w:val="22"/>
          <w:szCs w:val="22"/>
        </w:rPr>
        <w:t xml:space="preserve">that </w:t>
      </w:r>
      <w:r w:rsidR="00E4069E">
        <w:rPr>
          <w:rFonts w:ascii="Times New Roman" w:hAnsi="Times New Roman"/>
          <w:sz w:val="22"/>
          <w:szCs w:val="22"/>
        </w:rPr>
        <w:t xml:space="preserve">give rise to </w:t>
      </w:r>
      <w:r w:rsidR="00E47988">
        <w:rPr>
          <w:rFonts w:ascii="Times New Roman" w:hAnsi="Times New Roman"/>
          <w:sz w:val="22"/>
          <w:szCs w:val="22"/>
        </w:rPr>
        <w:t xml:space="preserve">these </w:t>
      </w:r>
      <w:r w:rsidR="003F6C36">
        <w:rPr>
          <w:rFonts w:ascii="Times New Roman" w:hAnsi="Times New Roman"/>
          <w:sz w:val="22"/>
          <w:szCs w:val="22"/>
        </w:rPr>
        <w:t>representations</w:t>
      </w:r>
      <w:r>
        <w:rPr>
          <w:rFonts w:ascii="Times New Roman" w:hAnsi="Times New Roman"/>
          <w:sz w:val="22"/>
          <w:szCs w:val="22"/>
        </w:rPr>
        <w:t xml:space="preserve"> </w:t>
      </w:r>
      <w:r w:rsidR="003F6C36">
        <w:rPr>
          <w:rFonts w:ascii="Times New Roman" w:hAnsi="Times New Roman"/>
          <w:sz w:val="22"/>
          <w:szCs w:val="22"/>
        </w:rPr>
        <w:t xml:space="preserve">start </w:t>
      </w:r>
      <w:r>
        <w:rPr>
          <w:rFonts w:ascii="Times New Roman" w:hAnsi="Times New Roman"/>
          <w:sz w:val="22"/>
          <w:szCs w:val="22"/>
        </w:rPr>
        <w:t xml:space="preserve">with the information </w:t>
      </w:r>
      <w:r w:rsidR="00E4069E">
        <w:rPr>
          <w:rFonts w:ascii="Times New Roman" w:hAnsi="Times New Roman"/>
          <w:sz w:val="22"/>
          <w:szCs w:val="22"/>
        </w:rPr>
        <w:t xml:space="preserve">in </w:t>
      </w:r>
      <w:r>
        <w:rPr>
          <w:rFonts w:ascii="Times New Roman" w:hAnsi="Times New Roman"/>
          <w:sz w:val="22"/>
          <w:szCs w:val="22"/>
        </w:rPr>
        <w:t xml:space="preserve">the proximal stimuli reaching the </w:t>
      </w:r>
      <w:r w:rsidR="002D7C2E">
        <w:rPr>
          <w:rFonts w:ascii="Times New Roman" w:hAnsi="Times New Roman"/>
          <w:sz w:val="22"/>
          <w:szCs w:val="22"/>
        </w:rPr>
        <w:t>retinas</w:t>
      </w:r>
      <w:r>
        <w:rPr>
          <w:rFonts w:ascii="Times New Roman" w:hAnsi="Times New Roman"/>
          <w:sz w:val="22"/>
          <w:szCs w:val="22"/>
        </w:rPr>
        <w:t>.</w:t>
      </w:r>
      <w:r w:rsidR="00554DFF">
        <w:rPr>
          <w:rFonts w:ascii="Times New Roman" w:hAnsi="Times New Roman"/>
          <w:sz w:val="22"/>
          <w:szCs w:val="22"/>
        </w:rPr>
        <w:t xml:space="preserve"> </w:t>
      </w:r>
      <w:r>
        <w:rPr>
          <w:rFonts w:ascii="Times New Roman" w:hAnsi="Times New Roman"/>
          <w:sz w:val="22"/>
          <w:szCs w:val="22"/>
        </w:rPr>
        <w:t>These</w:t>
      </w:r>
      <w:r w:rsidR="00554DFF">
        <w:rPr>
          <w:rFonts w:ascii="Times New Roman" w:hAnsi="Times New Roman"/>
          <w:sz w:val="22"/>
          <w:szCs w:val="22"/>
        </w:rPr>
        <w:t xml:space="preserve"> proximal </w:t>
      </w:r>
      <w:r>
        <w:rPr>
          <w:rFonts w:ascii="Times New Roman" w:hAnsi="Times New Roman"/>
          <w:sz w:val="22"/>
          <w:szCs w:val="22"/>
        </w:rPr>
        <w:t xml:space="preserve">stimuli </w:t>
      </w:r>
      <w:r w:rsidR="00554DFF">
        <w:rPr>
          <w:rFonts w:ascii="Times New Roman" w:hAnsi="Times New Roman"/>
          <w:sz w:val="22"/>
          <w:szCs w:val="22"/>
        </w:rPr>
        <w:t>depend</w:t>
      </w:r>
      <w:r>
        <w:rPr>
          <w:rFonts w:ascii="Times New Roman" w:hAnsi="Times New Roman"/>
          <w:sz w:val="22"/>
          <w:szCs w:val="22"/>
        </w:rPr>
        <w:t xml:space="preserve"> </w:t>
      </w:r>
      <w:r w:rsidR="002D7C2E">
        <w:rPr>
          <w:rFonts w:ascii="Times New Roman" w:hAnsi="Times New Roman"/>
          <w:sz w:val="22"/>
          <w:szCs w:val="22"/>
        </w:rPr>
        <w:t>on the observer’s particular viewpoint on the scene, on object-extrinsic properties of the scene (</w:t>
      </w:r>
      <w:proofErr w:type="gramStart"/>
      <w:r w:rsidR="002D7C2E">
        <w:rPr>
          <w:rFonts w:ascii="Times New Roman" w:hAnsi="Times New Roman"/>
          <w:sz w:val="22"/>
          <w:szCs w:val="22"/>
        </w:rPr>
        <w:t>e.g.</w:t>
      </w:r>
      <w:proofErr w:type="gramEnd"/>
      <w:r w:rsidR="002D7C2E">
        <w:rPr>
          <w:rFonts w:ascii="Times New Roman" w:hAnsi="Times New Roman"/>
          <w:sz w:val="22"/>
          <w:szCs w:val="22"/>
        </w:rPr>
        <w:t xml:space="preserve"> illumination), and on the intrinsic properties of the objects in the scene. </w:t>
      </w:r>
      <w:r w:rsidR="00554DFF">
        <w:rPr>
          <w:rFonts w:ascii="Times New Roman" w:hAnsi="Times New Roman"/>
          <w:sz w:val="22"/>
          <w:szCs w:val="22"/>
        </w:rPr>
        <w:t xml:space="preserve">The challenge </w:t>
      </w:r>
      <w:r w:rsidR="005D676E">
        <w:rPr>
          <w:rFonts w:ascii="Times New Roman" w:hAnsi="Times New Roman"/>
          <w:sz w:val="22"/>
          <w:szCs w:val="22"/>
        </w:rPr>
        <w:t>for</w:t>
      </w:r>
      <w:r w:rsidR="008B71AB">
        <w:rPr>
          <w:rFonts w:ascii="Times New Roman" w:hAnsi="Times New Roman"/>
          <w:sz w:val="22"/>
          <w:szCs w:val="22"/>
        </w:rPr>
        <w:t xml:space="preserve"> the</w:t>
      </w:r>
      <w:r w:rsidR="005D676E">
        <w:rPr>
          <w:rFonts w:ascii="Times New Roman" w:hAnsi="Times New Roman"/>
          <w:sz w:val="22"/>
          <w:szCs w:val="22"/>
        </w:rPr>
        <w:t xml:space="preserve"> </w:t>
      </w:r>
      <w:r w:rsidR="00554DFF">
        <w:rPr>
          <w:rFonts w:ascii="Times New Roman" w:hAnsi="Times New Roman"/>
          <w:sz w:val="22"/>
          <w:szCs w:val="22"/>
        </w:rPr>
        <w:t>visual system is to recover stable correlate</w:t>
      </w:r>
      <w:r>
        <w:rPr>
          <w:rFonts w:ascii="Times New Roman" w:hAnsi="Times New Roman"/>
          <w:sz w:val="22"/>
          <w:szCs w:val="22"/>
        </w:rPr>
        <w:t>s</w:t>
      </w:r>
      <w:r w:rsidR="00554DFF">
        <w:rPr>
          <w:rFonts w:ascii="Times New Roman" w:hAnsi="Times New Roman"/>
          <w:sz w:val="22"/>
          <w:szCs w:val="22"/>
        </w:rPr>
        <w:t xml:space="preserve"> </w:t>
      </w:r>
      <w:r w:rsidR="00D542A9">
        <w:rPr>
          <w:rFonts w:ascii="Times New Roman" w:hAnsi="Times New Roman"/>
          <w:sz w:val="22"/>
          <w:szCs w:val="22"/>
        </w:rPr>
        <w:t xml:space="preserve">of </w:t>
      </w:r>
      <w:r w:rsidR="00554DFF">
        <w:rPr>
          <w:rFonts w:ascii="Times New Roman" w:hAnsi="Times New Roman"/>
          <w:sz w:val="22"/>
          <w:szCs w:val="22"/>
        </w:rPr>
        <w:t>object</w:t>
      </w:r>
      <w:r w:rsidR="00277852">
        <w:rPr>
          <w:rFonts w:ascii="Times New Roman" w:hAnsi="Times New Roman"/>
          <w:sz w:val="22"/>
          <w:szCs w:val="22"/>
        </w:rPr>
        <w:t>-intrinsic</w:t>
      </w:r>
      <w:r w:rsidR="00554DFF">
        <w:rPr>
          <w:rFonts w:ascii="Times New Roman" w:hAnsi="Times New Roman"/>
          <w:sz w:val="22"/>
          <w:szCs w:val="22"/>
        </w:rPr>
        <w:t xml:space="preserve"> </w:t>
      </w:r>
      <w:r>
        <w:rPr>
          <w:rFonts w:ascii="Times New Roman" w:hAnsi="Times New Roman"/>
          <w:sz w:val="22"/>
          <w:szCs w:val="22"/>
        </w:rPr>
        <w:t xml:space="preserve">properties across variation in other scene variables. Understanding the degree to which the visual system </w:t>
      </w:r>
      <w:r w:rsidR="00254E6B">
        <w:rPr>
          <w:rFonts w:ascii="Times New Roman" w:hAnsi="Times New Roman"/>
          <w:sz w:val="22"/>
          <w:szCs w:val="22"/>
        </w:rPr>
        <w:t xml:space="preserve">rises to </w:t>
      </w:r>
      <w:r w:rsidR="0059129F">
        <w:rPr>
          <w:rFonts w:ascii="Times New Roman" w:hAnsi="Times New Roman"/>
          <w:sz w:val="22"/>
          <w:szCs w:val="22"/>
        </w:rPr>
        <w:t>this challenge</w:t>
      </w:r>
      <w:r>
        <w:rPr>
          <w:rFonts w:ascii="Times New Roman" w:hAnsi="Times New Roman"/>
          <w:sz w:val="22"/>
          <w:szCs w:val="22"/>
        </w:rPr>
        <w:t xml:space="preserve">, and how it does so, is </w:t>
      </w:r>
      <w:r w:rsidR="00590BBB">
        <w:rPr>
          <w:rFonts w:ascii="Times New Roman" w:hAnsi="Times New Roman"/>
          <w:sz w:val="22"/>
          <w:szCs w:val="22"/>
        </w:rPr>
        <w:t>an</w:t>
      </w:r>
      <w:r>
        <w:rPr>
          <w:rFonts w:ascii="Times New Roman" w:hAnsi="Times New Roman"/>
          <w:sz w:val="22"/>
          <w:szCs w:val="22"/>
        </w:rPr>
        <w:t xml:space="preserve"> </w:t>
      </w:r>
      <w:r w:rsidR="00B26547">
        <w:rPr>
          <w:rFonts w:ascii="Times New Roman" w:hAnsi="Times New Roman"/>
          <w:sz w:val="22"/>
          <w:szCs w:val="22"/>
        </w:rPr>
        <w:t xml:space="preserve">important </w:t>
      </w:r>
      <w:r>
        <w:rPr>
          <w:rFonts w:ascii="Times New Roman" w:hAnsi="Times New Roman"/>
          <w:sz w:val="22"/>
          <w:szCs w:val="22"/>
        </w:rPr>
        <w:t>goal of vision science</w:t>
      </w:r>
      <w:r w:rsidR="005A55AB">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(Helmholtz, 1896; Knill &amp; Richards, 1996; Brascamp &amp; Shevell, 2021)</w:t>
      </w:r>
      <w:r w:rsidR="00B66158">
        <w:rPr>
          <w:rFonts w:ascii="Times New Roman" w:hAnsi="Times New Roman"/>
          <w:sz w:val="22"/>
          <w:szCs w:val="22"/>
        </w:rPr>
        <w:fldChar w:fldCharType="end"/>
      </w:r>
      <w:r>
        <w:rPr>
          <w:rFonts w:ascii="Times New Roman" w:hAnsi="Times New Roman"/>
          <w:sz w:val="22"/>
          <w:szCs w:val="22"/>
        </w:rPr>
        <w:t>.</w:t>
      </w:r>
    </w:p>
    <w:p w14:paraId="07FEFD93" w14:textId="77777777" w:rsidR="00744589" w:rsidRDefault="00744589">
      <w:pPr>
        <w:pStyle w:val="Default"/>
        <w:spacing w:before="0"/>
        <w:rPr>
          <w:rFonts w:ascii="Times New Roman" w:hAnsi="Times New Roman"/>
          <w:sz w:val="22"/>
          <w:szCs w:val="22"/>
        </w:rPr>
      </w:pPr>
    </w:p>
    <w:p w14:paraId="1BC7D3EF" w14:textId="0C71C32C" w:rsidR="008B32BE" w:rsidRDefault="00AF67E8">
      <w:pPr>
        <w:pStyle w:val="Default"/>
        <w:spacing w:before="0"/>
        <w:rPr>
          <w:rFonts w:ascii="Times New Roman" w:hAnsi="Times New Roman"/>
          <w:sz w:val="22"/>
          <w:szCs w:val="22"/>
        </w:rPr>
      </w:pPr>
      <w:r>
        <w:rPr>
          <w:rFonts w:ascii="Times New Roman" w:hAnsi="Times New Roman"/>
          <w:sz w:val="22"/>
          <w:szCs w:val="22"/>
        </w:rPr>
        <w:t>Here we</w:t>
      </w:r>
      <w:r w:rsidR="00554DFF">
        <w:rPr>
          <w:rFonts w:ascii="Times New Roman" w:hAnsi="Times New Roman"/>
          <w:sz w:val="22"/>
          <w:szCs w:val="22"/>
        </w:rPr>
        <w:t xml:space="preserve"> consider the </w:t>
      </w:r>
      <w:r>
        <w:rPr>
          <w:rFonts w:ascii="Times New Roman" w:hAnsi="Times New Roman"/>
          <w:sz w:val="22"/>
          <w:szCs w:val="22"/>
        </w:rPr>
        <w:t xml:space="preserve">perceptual </w:t>
      </w:r>
      <w:r w:rsidR="00554DFF">
        <w:rPr>
          <w:rFonts w:ascii="Times New Roman" w:hAnsi="Times New Roman"/>
          <w:sz w:val="22"/>
          <w:szCs w:val="22"/>
        </w:rPr>
        <w:t xml:space="preserve">task of </w:t>
      </w:r>
      <w:r>
        <w:rPr>
          <w:rFonts w:ascii="Times New Roman" w:hAnsi="Times New Roman"/>
          <w:sz w:val="22"/>
          <w:szCs w:val="22"/>
        </w:rPr>
        <w:t xml:space="preserve">representing the reflectance of an object </w:t>
      </w:r>
      <w:r w:rsidR="00534F06">
        <w:rPr>
          <w:rFonts w:ascii="Times New Roman" w:hAnsi="Times New Roman"/>
          <w:sz w:val="22"/>
          <w:szCs w:val="22"/>
        </w:rPr>
        <w:t>embedded in a scene</w:t>
      </w:r>
      <w:r w:rsidR="00C641E3">
        <w:rPr>
          <w:rFonts w:ascii="Times New Roman" w:hAnsi="Times New Roman"/>
          <w:sz w:val="22"/>
          <w:szCs w:val="22"/>
        </w:rPr>
        <w:t xml:space="preserve"> </w:t>
      </w:r>
      <w:r w:rsidR="00254E6B">
        <w:rPr>
          <w:rFonts w:ascii="Times New Roman" w:hAnsi="Times New Roman"/>
          <w:sz w:val="22"/>
          <w:szCs w:val="22"/>
        </w:rPr>
        <w:t xml:space="preserve">based on </w:t>
      </w:r>
      <w:r>
        <w:rPr>
          <w:rFonts w:ascii="Times New Roman" w:hAnsi="Times New Roman"/>
          <w:sz w:val="22"/>
          <w:szCs w:val="22"/>
        </w:rPr>
        <w:t>the light</w:t>
      </w:r>
      <w:r w:rsidR="00554DFF">
        <w:rPr>
          <w:rFonts w:ascii="Times New Roman" w:hAnsi="Times New Roman"/>
          <w:sz w:val="22"/>
          <w:szCs w:val="22"/>
        </w:rPr>
        <w:t xml:space="preserve"> reflected </w:t>
      </w:r>
      <w:r w:rsidR="00254E6B">
        <w:rPr>
          <w:rFonts w:ascii="Times New Roman" w:hAnsi="Times New Roman"/>
          <w:sz w:val="22"/>
          <w:szCs w:val="22"/>
        </w:rPr>
        <w:t xml:space="preserve">to the eye </w:t>
      </w:r>
      <w:r w:rsidR="00554DFF">
        <w:rPr>
          <w:rFonts w:ascii="Times New Roman" w:hAnsi="Times New Roman"/>
          <w:sz w:val="22"/>
          <w:szCs w:val="22"/>
        </w:rPr>
        <w:t xml:space="preserve">from the </w:t>
      </w:r>
      <w:r w:rsidR="00CF53A0">
        <w:rPr>
          <w:rFonts w:ascii="Times New Roman" w:hAnsi="Times New Roman"/>
          <w:sz w:val="22"/>
          <w:szCs w:val="22"/>
        </w:rPr>
        <w:t xml:space="preserve">object </w:t>
      </w:r>
      <w:r w:rsidR="00254E6B">
        <w:rPr>
          <w:rFonts w:ascii="Times New Roman" w:hAnsi="Times New Roman"/>
          <w:sz w:val="22"/>
          <w:szCs w:val="22"/>
        </w:rPr>
        <w:t xml:space="preserve">as well as </w:t>
      </w:r>
      <w:r w:rsidR="00CF53A0">
        <w:rPr>
          <w:rFonts w:ascii="Times New Roman" w:hAnsi="Times New Roman"/>
          <w:sz w:val="22"/>
          <w:szCs w:val="22"/>
        </w:rPr>
        <w:t>the rest of the scene</w:t>
      </w:r>
      <w:r w:rsidR="00554DFF">
        <w:rPr>
          <w:rFonts w:ascii="Times New Roman" w:hAnsi="Times New Roman"/>
          <w:sz w:val="22"/>
          <w:szCs w:val="22"/>
        </w:rPr>
        <w:t xml:space="preserve">. </w:t>
      </w:r>
      <w:r w:rsidR="00E85F73">
        <w:rPr>
          <w:rFonts w:ascii="Times New Roman" w:hAnsi="Times New Roman"/>
          <w:sz w:val="22"/>
          <w:szCs w:val="22"/>
        </w:rPr>
        <w:t xml:space="preserve">The </w:t>
      </w:r>
      <w:r w:rsidR="008B32BE">
        <w:rPr>
          <w:rFonts w:ascii="Times New Roman" w:hAnsi="Times New Roman"/>
          <w:sz w:val="22"/>
          <w:szCs w:val="22"/>
        </w:rPr>
        <w:t>perceptual correlate of the surface reflectance of a</w:t>
      </w:r>
      <w:r w:rsidR="00E51F63">
        <w:rPr>
          <w:rFonts w:ascii="Times New Roman" w:hAnsi="Times New Roman"/>
          <w:sz w:val="22"/>
          <w:szCs w:val="22"/>
        </w:rPr>
        <w:t>n</w:t>
      </w:r>
      <w:r w:rsidR="008B32BE">
        <w:rPr>
          <w:rFonts w:ascii="Times New Roman" w:hAnsi="Times New Roman"/>
          <w:sz w:val="22"/>
          <w:szCs w:val="22"/>
        </w:rPr>
        <w:t xml:space="preserve"> object</w:t>
      </w:r>
      <w:r w:rsidR="00E51F63">
        <w:rPr>
          <w:rFonts w:ascii="Times New Roman" w:hAnsi="Times New Roman"/>
          <w:sz w:val="22"/>
          <w:szCs w:val="22"/>
        </w:rPr>
        <w:t xml:space="preserve"> is </w:t>
      </w:r>
      <w:r w:rsidR="00085675">
        <w:rPr>
          <w:rFonts w:ascii="Times New Roman" w:hAnsi="Times New Roman"/>
          <w:sz w:val="22"/>
          <w:szCs w:val="22"/>
        </w:rPr>
        <w:t xml:space="preserve">its </w:t>
      </w:r>
      <w:r w:rsidR="00BF54E9">
        <w:rPr>
          <w:rFonts w:ascii="Times New Roman" w:hAnsi="Times New Roman"/>
          <w:sz w:val="22"/>
          <w:szCs w:val="22"/>
        </w:rPr>
        <w:t xml:space="preserve">perceived </w:t>
      </w:r>
      <w:r w:rsidR="003F6FCF">
        <w:rPr>
          <w:rFonts w:ascii="Times New Roman" w:hAnsi="Times New Roman"/>
          <w:sz w:val="22"/>
          <w:szCs w:val="22"/>
        </w:rPr>
        <w:t>color</w:t>
      </w:r>
      <w:r w:rsidR="00E51F63">
        <w:rPr>
          <w:rFonts w:ascii="Times New Roman" w:hAnsi="Times New Roman"/>
          <w:sz w:val="22"/>
          <w:szCs w:val="22"/>
        </w:rPr>
        <w:t xml:space="preserve"> or</w:t>
      </w:r>
      <w:r w:rsidR="000C6011">
        <w:rPr>
          <w:rFonts w:ascii="Times New Roman" w:hAnsi="Times New Roman"/>
          <w:sz w:val="22"/>
          <w:szCs w:val="22"/>
        </w:rPr>
        <w:t>,</w:t>
      </w:r>
      <w:r w:rsidR="00E51F63">
        <w:rPr>
          <w:rFonts w:ascii="Times New Roman" w:hAnsi="Times New Roman"/>
          <w:sz w:val="22"/>
          <w:szCs w:val="22"/>
        </w:rPr>
        <w:t xml:space="preserve"> in the special case of achromatic objects</w:t>
      </w:r>
      <w:r w:rsidR="000C6011">
        <w:rPr>
          <w:rFonts w:ascii="Times New Roman" w:hAnsi="Times New Roman"/>
          <w:sz w:val="22"/>
          <w:szCs w:val="22"/>
        </w:rPr>
        <w:t>,</w:t>
      </w:r>
      <w:r w:rsidR="00E51F63">
        <w:rPr>
          <w:rFonts w:ascii="Times New Roman" w:hAnsi="Times New Roman"/>
          <w:sz w:val="22"/>
          <w:szCs w:val="22"/>
        </w:rPr>
        <w:t xml:space="preserve"> its lightness</w:t>
      </w:r>
      <w:r w:rsidR="008B32BE">
        <w:rPr>
          <w:rFonts w:ascii="Times New Roman" w:hAnsi="Times New Roman"/>
          <w:sz w:val="22"/>
          <w:szCs w:val="22"/>
        </w:rPr>
        <w:t xml:space="preserve">. </w:t>
      </w:r>
      <w:r w:rsidR="00EB5FEE">
        <w:rPr>
          <w:rFonts w:ascii="Times New Roman" w:hAnsi="Times New Roman"/>
          <w:sz w:val="22"/>
          <w:szCs w:val="22"/>
        </w:rPr>
        <w:t xml:space="preserve">Computing </w:t>
      </w:r>
      <w:r w:rsidR="008B32BE">
        <w:rPr>
          <w:rFonts w:ascii="Times New Roman" w:hAnsi="Times New Roman"/>
          <w:sz w:val="22"/>
          <w:szCs w:val="22"/>
        </w:rPr>
        <w:t xml:space="preserve">a stable </w:t>
      </w:r>
      <w:r w:rsidR="000C6011">
        <w:rPr>
          <w:rFonts w:ascii="Times New Roman" w:hAnsi="Times New Roman"/>
          <w:sz w:val="22"/>
          <w:szCs w:val="22"/>
        </w:rPr>
        <w:t>color</w:t>
      </w:r>
      <w:r w:rsidR="00F74D8D">
        <w:rPr>
          <w:rFonts w:ascii="Times New Roman" w:hAnsi="Times New Roman"/>
          <w:sz w:val="22"/>
          <w:szCs w:val="22"/>
        </w:rPr>
        <w:t xml:space="preserve"> and </w:t>
      </w:r>
      <w:r w:rsidR="000C6011">
        <w:rPr>
          <w:rFonts w:ascii="Times New Roman" w:hAnsi="Times New Roman"/>
          <w:sz w:val="22"/>
          <w:szCs w:val="22"/>
        </w:rPr>
        <w:t xml:space="preserve">lightness </w:t>
      </w:r>
      <w:r w:rsidR="008B32BE">
        <w:rPr>
          <w:rFonts w:ascii="Times New Roman" w:hAnsi="Times New Roman"/>
          <w:sz w:val="22"/>
          <w:szCs w:val="22"/>
        </w:rPr>
        <w:t xml:space="preserve">representation </w:t>
      </w:r>
      <w:r w:rsidR="00EB5FEE">
        <w:rPr>
          <w:rFonts w:ascii="Times New Roman" w:hAnsi="Times New Roman"/>
          <w:sz w:val="22"/>
          <w:szCs w:val="22"/>
        </w:rPr>
        <w:t xml:space="preserve">poses a </w:t>
      </w:r>
      <w:r w:rsidR="008B32BE">
        <w:rPr>
          <w:rFonts w:ascii="Times New Roman" w:hAnsi="Times New Roman"/>
          <w:sz w:val="22"/>
          <w:szCs w:val="22"/>
        </w:rPr>
        <w:t>challenge</w:t>
      </w:r>
      <w:r w:rsidR="00EB5FEE">
        <w:rPr>
          <w:rFonts w:ascii="Times New Roman" w:hAnsi="Times New Roman"/>
          <w:sz w:val="22"/>
          <w:szCs w:val="22"/>
        </w:rPr>
        <w:t xml:space="preserve"> to</w:t>
      </w:r>
      <w:r w:rsidR="008B32BE">
        <w:rPr>
          <w:rFonts w:ascii="Times New Roman" w:hAnsi="Times New Roman"/>
          <w:sz w:val="22"/>
          <w:szCs w:val="22"/>
        </w:rPr>
        <w:t xml:space="preserve"> the visual system because </w:t>
      </w:r>
      <w:r w:rsidR="000703E2">
        <w:rPr>
          <w:rFonts w:ascii="Times New Roman" w:hAnsi="Times New Roman"/>
          <w:sz w:val="22"/>
          <w:szCs w:val="22"/>
        </w:rPr>
        <w:t xml:space="preserve">the retinal </w:t>
      </w:r>
      <w:r w:rsidR="00BA4C12">
        <w:rPr>
          <w:rFonts w:ascii="Times New Roman" w:hAnsi="Times New Roman"/>
          <w:sz w:val="22"/>
          <w:szCs w:val="22"/>
        </w:rPr>
        <w:t xml:space="preserve">image </w:t>
      </w:r>
      <w:r w:rsidR="000703E2">
        <w:rPr>
          <w:rFonts w:ascii="Times New Roman" w:hAnsi="Times New Roman"/>
          <w:sz w:val="22"/>
          <w:szCs w:val="22"/>
        </w:rPr>
        <w:t xml:space="preserve">of the </w:t>
      </w:r>
      <w:r w:rsidR="00DE5D7C">
        <w:rPr>
          <w:rFonts w:ascii="Times New Roman" w:hAnsi="Times New Roman"/>
          <w:sz w:val="22"/>
          <w:szCs w:val="22"/>
        </w:rPr>
        <w:t>object</w:t>
      </w:r>
      <w:r w:rsidR="000703E2">
        <w:rPr>
          <w:rFonts w:ascii="Times New Roman" w:hAnsi="Times New Roman"/>
          <w:sz w:val="22"/>
          <w:szCs w:val="22"/>
        </w:rPr>
        <w:t xml:space="preserve"> varies with </w:t>
      </w:r>
      <w:r w:rsidR="00952A2E">
        <w:rPr>
          <w:rFonts w:ascii="Times New Roman" w:hAnsi="Times New Roman"/>
          <w:sz w:val="22"/>
          <w:szCs w:val="22"/>
        </w:rPr>
        <w:t xml:space="preserve">the object’s </w:t>
      </w:r>
      <w:r w:rsidR="000703E2">
        <w:rPr>
          <w:rFonts w:ascii="Times New Roman" w:hAnsi="Times New Roman"/>
          <w:sz w:val="22"/>
          <w:szCs w:val="22"/>
        </w:rPr>
        <w:t>reflectance</w:t>
      </w:r>
      <w:r w:rsidR="00552C79">
        <w:rPr>
          <w:rFonts w:ascii="Times New Roman" w:hAnsi="Times New Roman"/>
          <w:sz w:val="22"/>
          <w:szCs w:val="22"/>
        </w:rPr>
        <w:t xml:space="preserve">, </w:t>
      </w:r>
      <w:r w:rsidR="000703E2">
        <w:rPr>
          <w:rFonts w:ascii="Times New Roman" w:hAnsi="Times New Roman"/>
          <w:sz w:val="22"/>
          <w:szCs w:val="22"/>
        </w:rPr>
        <w:t xml:space="preserve">the </w:t>
      </w:r>
      <w:r w:rsidR="00E51F63">
        <w:rPr>
          <w:rFonts w:ascii="Times New Roman" w:hAnsi="Times New Roman"/>
          <w:sz w:val="22"/>
          <w:szCs w:val="22"/>
        </w:rPr>
        <w:t xml:space="preserve">spectral </w:t>
      </w:r>
      <w:r w:rsidR="00765ECD">
        <w:rPr>
          <w:rFonts w:ascii="Times New Roman" w:hAnsi="Times New Roman"/>
          <w:sz w:val="22"/>
          <w:szCs w:val="22"/>
        </w:rPr>
        <w:t>irradiance</w:t>
      </w:r>
      <w:r w:rsidR="000703E2">
        <w:rPr>
          <w:rFonts w:ascii="Times New Roman" w:hAnsi="Times New Roman"/>
          <w:sz w:val="22"/>
          <w:szCs w:val="22"/>
        </w:rPr>
        <w:t xml:space="preserve"> of the illumination</w:t>
      </w:r>
      <w:r w:rsidR="007161AB">
        <w:rPr>
          <w:rFonts w:ascii="Times New Roman" w:hAnsi="Times New Roman"/>
          <w:sz w:val="22"/>
          <w:szCs w:val="22"/>
        </w:rPr>
        <w:t xml:space="preserve">, </w:t>
      </w:r>
      <w:r w:rsidR="002B4670">
        <w:rPr>
          <w:rFonts w:ascii="Times New Roman" w:hAnsi="Times New Roman"/>
          <w:sz w:val="22"/>
          <w:szCs w:val="22"/>
        </w:rPr>
        <w:t>a</w:t>
      </w:r>
      <w:r w:rsidR="00F3114D">
        <w:rPr>
          <w:rFonts w:ascii="Times New Roman" w:hAnsi="Times New Roman"/>
          <w:sz w:val="22"/>
          <w:szCs w:val="22"/>
        </w:rPr>
        <w:t xml:space="preserve">nd </w:t>
      </w:r>
      <w:r w:rsidR="000703E2">
        <w:rPr>
          <w:rFonts w:ascii="Times New Roman" w:hAnsi="Times New Roman"/>
          <w:sz w:val="22"/>
          <w:szCs w:val="22"/>
        </w:rPr>
        <w:t>the position and pose of the object in the scene.</w:t>
      </w:r>
      <w:r w:rsidR="00BE2972">
        <w:rPr>
          <w:rFonts w:ascii="Times New Roman" w:hAnsi="Times New Roman"/>
          <w:sz w:val="22"/>
          <w:szCs w:val="22"/>
        </w:rPr>
        <w:t xml:space="preserve"> </w:t>
      </w:r>
      <w:r w:rsidR="00176817">
        <w:rPr>
          <w:rFonts w:ascii="Times New Roman" w:hAnsi="Times New Roman"/>
          <w:sz w:val="22"/>
          <w:szCs w:val="22"/>
        </w:rPr>
        <w:t>T</w:t>
      </w:r>
      <w:r w:rsidR="000C6011">
        <w:rPr>
          <w:rFonts w:ascii="Times New Roman" w:hAnsi="Times New Roman"/>
          <w:sz w:val="22"/>
          <w:szCs w:val="22"/>
        </w:rPr>
        <w:t xml:space="preserve">he </w:t>
      </w:r>
      <w:r w:rsidR="00BE2972">
        <w:rPr>
          <w:rFonts w:ascii="Times New Roman" w:hAnsi="Times New Roman"/>
          <w:sz w:val="22"/>
          <w:szCs w:val="22"/>
        </w:rPr>
        <w:t xml:space="preserve">degree </w:t>
      </w:r>
      <w:r w:rsidR="000C6011">
        <w:rPr>
          <w:rFonts w:ascii="Times New Roman" w:hAnsi="Times New Roman"/>
          <w:sz w:val="22"/>
          <w:szCs w:val="22"/>
        </w:rPr>
        <w:t>that</w:t>
      </w:r>
      <w:r w:rsidR="005D5D66">
        <w:rPr>
          <w:rFonts w:ascii="Times New Roman" w:hAnsi="Times New Roman"/>
          <w:sz w:val="22"/>
          <w:szCs w:val="22"/>
        </w:rPr>
        <w:t xml:space="preserve"> </w:t>
      </w:r>
      <w:r w:rsidR="00BE2972">
        <w:rPr>
          <w:rFonts w:ascii="Times New Roman" w:hAnsi="Times New Roman"/>
          <w:sz w:val="22"/>
          <w:szCs w:val="22"/>
        </w:rPr>
        <w:t xml:space="preserve">the visual system </w:t>
      </w:r>
      <w:r w:rsidR="000C6011">
        <w:rPr>
          <w:rFonts w:ascii="Times New Roman" w:hAnsi="Times New Roman"/>
          <w:sz w:val="22"/>
          <w:szCs w:val="22"/>
        </w:rPr>
        <w:t>succeeds at stabilizing its object color</w:t>
      </w:r>
      <w:r w:rsidR="00176817">
        <w:rPr>
          <w:rFonts w:ascii="Times New Roman" w:hAnsi="Times New Roman"/>
          <w:sz w:val="22"/>
          <w:szCs w:val="22"/>
        </w:rPr>
        <w:t xml:space="preserve"> and </w:t>
      </w:r>
      <w:r w:rsidR="000C6011">
        <w:rPr>
          <w:rFonts w:ascii="Times New Roman" w:hAnsi="Times New Roman"/>
          <w:sz w:val="22"/>
          <w:szCs w:val="22"/>
        </w:rPr>
        <w:t>lightness representation</w:t>
      </w:r>
      <w:r w:rsidR="00FA7BC7">
        <w:rPr>
          <w:rFonts w:ascii="Times New Roman" w:hAnsi="Times New Roman"/>
          <w:sz w:val="22"/>
          <w:szCs w:val="22"/>
        </w:rPr>
        <w:t xml:space="preserve"> in the face of this variation</w:t>
      </w:r>
      <w:r w:rsidR="00176817">
        <w:rPr>
          <w:rFonts w:ascii="Times New Roman" w:hAnsi="Times New Roman"/>
          <w:sz w:val="22"/>
          <w:szCs w:val="22"/>
        </w:rPr>
        <w:t xml:space="preserve"> determines the degree to which we </w:t>
      </w:r>
      <w:r w:rsidR="000C6011">
        <w:rPr>
          <w:rFonts w:ascii="Times New Roman" w:hAnsi="Times New Roman"/>
          <w:sz w:val="22"/>
          <w:szCs w:val="22"/>
        </w:rPr>
        <w:t xml:space="preserve">say that </w:t>
      </w:r>
      <w:r w:rsidR="006A4ADB">
        <w:rPr>
          <w:rFonts w:ascii="Times New Roman" w:hAnsi="Times New Roman"/>
          <w:sz w:val="22"/>
          <w:szCs w:val="22"/>
        </w:rPr>
        <w:t xml:space="preserve">the visual system </w:t>
      </w:r>
      <w:r w:rsidR="000C6011">
        <w:rPr>
          <w:rFonts w:ascii="Times New Roman" w:hAnsi="Times New Roman"/>
          <w:sz w:val="22"/>
          <w:szCs w:val="22"/>
        </w:rPr>
        <w:t>achieves color</w:t>
      </w:r>
      <w:r w:rsidR="00176817">
        <w:rPr>
          <w:rFonts w:ascii="Times New Roman" w:hAnsi="Times New Roman"/>
          <w:sz w:val="22"/>
          <w:szCs w:val="22"/>
        </w:rPr>
        <w:t xml:space="preserve"> and </w:t>
      </w:r>
      <w:r w:rsidR="000C6011">
        <w:rPr>
          <w:rFonts w:ascii="Times New Roman" w:hAnsi="Times New Roman"/>
          <w:sz w:val="22"/>
          <w:szCs w:val="22"/>
        </w:rPr>
        <w:t>lightness constancy</w:t>
      </w:r>
      <w:r w:rsidR="006C5EEF">
        <w:rPr>
          <w:rFonts w:ascii="Times New Roman" w:hAnsi="Times New Roman"/>
          <w:sz w:val="22"/>
          <w:szCs w:val="22"/>
        </w:rPr>
        <w:t>.</w:t>
      </w:r>
    </w:p>
    <w:p w14:paraId="79B7BE03" w14:textId="19016750" w:rsidR="004E4848" w:rsidRDefault="004E4848">
      <w:pPr>
        <w:pStyle w:val="Default"/>
        <w:spacing w:before="0"/>
        <w:rPr>
          <w:rFonts w:ascii="Times New Roman" w:hAnsi="Times New Roman"/>
          <w:sz w:val="22"/>
          <w:szCs w:val="22"/>
        </w:rPr>
      </w:pPr>
    </w:p>
    <w:p w14:paraId="55A5DB9B" w14:textId="0BE54D8E" w:rsidR="00CD6794" w:rsidRDefault="00CD6794" w:rsidP="00CD6794">
      <w:pPr>
        <w:pStyle w:val="Default"/>
        <w:spacing w:before="0"/>
        <w:rPr>
          <w:rFonts w:ascii="Times New Roman" w:hAnsi="Times New Roman"/>
          <w:sz w:val="22"/>
          <w:szCs w:val="22"/>
        </w:rPr>
      </w:pPr>
      <w:r>
        <w:rPr>
          <w:rFonts w:ascii="Times New Roman" w:hAnsi="Times New Roman"/>
          <w:sz w:val="22"/>
          <w:szCs w:val="22"/>
        </w:rPr>
        <w:t xml:space="preserve">Color and lightness constancy have been studied extensively </w:t>
      </w:r>
      <w:r w:rsidR="006D2617">
        <w:rPr>
          <w:rFonts w:ascii="Times New Roman" w:hAnsi="Times New Roman"/>
          <w:sz w:val="22"/>
          <w:szCs w:val="22"/>
        </w:rPr>
        <w:t>in experiments where</w:t>
      </w:r>
      <w:r>
        <w:rPr>
          <w:rFonts w:ascii="Times New Roman" w:hAnsi="Times New Roman"/>
          <w:sz w:val="22"/>
          <w:szCs w:val="22"/>
        </w:rPr>
        <w:t xml:space="preserve"> observers report </w:t>
      </w:r>
      <w:r w:rsidR="00EF3146">
        <w:rPr>
          <w:rFonts w:ascii="Times New Roman" w:hAnsi="Times New Roman"/>
          <w:sz w:val="22"/>
          <w:szCs w:val="22"/>
        </w:rPr>
        <w:t>the</w:t>
      </w:r>
      <w:r w:rsidR="00B66158">
        <w:rPr>
          <w:rFonts w:ascii="Times New Roman" w:hAnsi="Times New Roman"/>
          <w:sz w:val="22"/>
          <w:szCs w:val="22"/>
        </w:rPr>
        <w:t xml:space="preserve"> </w:t>
      </w:r>
      <w:r w:rsidR="00EF3146">
        <w:rPr>
          <w:rFonts w:ascii="Times New Roman" w:hAnsi="Times New Roman"/>
          <w:sz w:val="22"/>
          <w:szCs w:val="22"/>
        </w:rPr>
        <w:t xml:space="preserve">perceived </w:t>
      </w:r>
      <w:r>
        <w:rPr>
          <w:rFonts w:ascii="Times New Roman" w:hAnsi="Times New Roman"/>
          <w:sz w:val="22"/>
          <w:szCs w:val="22"/>
        </w:rPr>
        <w:t>color</w:t>
      </w:r>
      <w:r w:rsidR="00386010">
        <w:rPr>
          <w:rFonts w:ascii="Times New Roman" w:hAnsi="Times New Roman"/>
          <w:sz w:val="22"/>
          <w:szCs w:val="22"/>
        </w:rPr>
        <w:t xml:space="preserve"> </w:t>
      </w:r>
      <w:r w:rsidR="00B66158">
        <w:rPr>
          <w:rFonts w:ascii="Times New Roman" w:hAnsi="Times New Roman"/>
          <w:sz w:val="22"/>
          <w:szCs w:val="22"/>
        </w:rPr>
        <w:t xml:space="preserve">or </w:t>
      </w:r>
      <w:r>
        <w:rPr>
          <w:rFonts w:ascii="Times New Roman" w:hAnsi="Times New Roman"/>
          <w:sz w:val="22"/>
          <w:szCs w:val="22"/>
        </w:rPr>
        <w:t>lightness</w:t>
      </w:r>
      <w:r w:rsidR="00EF3146">
        <w:rPr>
          <w:rFonts w:ascii="Times New Roman" w:hAnsi="Times New Roman"/>
          <w:sz w:val="22"/>
          <w:szCs w:val="22"/>
        </w:rPr>
        <w:t xml:space="preserve"> of a </w:t>
      </w:r>
      <w:r w:rsidR="00905CD2">
        <w:rPr>
          <w:rFonts w:ascii="Times New Roman" w:hAnsi="Times New Roman"/>
          <w:sz w:val="22"/>
          <w:szCs w:val="22"/>
        </w:rPr>
        <w:t>t</w:t>
      </w:r>
      <w:r w:rsidR="00EF3146">
        <w:rPr>
          <w:rFonts w:ascii="Times New Roman" w:hAnsi="Times New Roman"/>
          <w:sz w:val="22"/>
          <w:szCs w:val="22"/>
        </w:rPr>
        <w:t>arget object</w:t>
      </w:r>
      <w:r w:rsidR="00364CF3">
        <w:rPr>
          <w:rFonts w:ascii="Times New Roman" w:hAnsi="Times New Roman"/>
          <w:sz w:val="22"/>
          <w:szCs w:val="22"/>
        </w:rPr>
        <w:t>,</w:t>
      </w:r>
      <w:r>
        <w:rPr>
          <w:rFonts w:ascii="Times New Roman" w:hAnsi="Times New Roman"/>
          <w:sz w:val="22"/>
          <w:szCs w:val="22"/>
        </w:rPr>
        <w:t xml:space="preserve"> across changes extrinsic to </w:t>
      </w:r>
      <w:r w:rsidR="00E953A2">
        <w:rPr>
          <w:rFonts w:ascii="Times New Roman" w:hAnsi="Times New Roman"/>
          <w:sz w:val="22"/>
          <w:szCs w:val="22"/>
        </w:rPr>
        <w:t xml:space="preserve">the </w:t>
      </w:r>
      <w:r w:rsidR="00C2553F">
        <w:rPr>
          <w:rFonts w:ascii="Times New Roman" w:hAnsi="Times New Roman"/>
          <w:sz w:val="22"/>
          <w:szCs w:val="22"/>
        </w:rPr>
        <w:t xml:space="preserve">target </w:t>
      </w:r>
      <w:r w:rsidR="00072994">
        <w:rPr>
          <w:rFonts w:ascii="Times New Roman" w:hAnsi="Times New Roman"/>
          <w:sz w:val="22"/>
          <w:szCs w:val="22"/>
        </w:rPr>
        <w:t xml:space="preserve">object </w:t>
      </w:r>
      <w:r>
        <w:rPr>
          <w:rFonts w:ascii="Times New Roman" w:hAnsi="Times New Roman"/>
          <w:sz w:val="22"/>
          <w:szCs w:val="22"/>
        </w:rPr>
        <w:t>reflectance.</w:t>
      </w:r>
      <w:r w:rsidR="006D2617">
        <w:rPr>
          <w:rStyle w:val="FootnoteReference"/>
          <w:rFonts w:ascii="Times New Roman" w:hAnsi="Times New Roman"/>
          <w:sz w:val="22"/>
          <w:szCs w:val="22"/>
        </w:rPr>
        <w:footnoteReference w:id="1"/>
      </w:r>
      <w:r>
        <w:rPr>
          <w:rFonts w:ascii="Times New Roman" w:hAnsi="Times New Roman"/>
          <w:sz w:val="22"/>
          <w:szCs w:val="22"/>
        </w:rPr>
        <w:t xml:space="preserve"> </w:t>
      </w:r>
      <w:r w:rsidR="006D2617">
        <w:rPr>
          <w:rFonts w:ascii="Times New Roman" w:hAnsi="Times New Roman"/>
          <w:sz w:val="22"/>
          <w:szCs w:val="22"/>
        </w:rPr>
        <w:t xml:space="preserve">Here, the </w:t>
      </w:r>
      <w:r w:rsidR="00FE251B">
        <w:rPr>
          <w:rFonts w:ascii="Times New Roman" w:hAnsi="Times New Roman"/>
          <w:sz w:val="22"/>
          <w:szCs w:val="22"/>
        </w:rPr>
        <w:t xml:space="preserve">target </w:t>
      </w:r>
      <w:r w:rsidR="006D2617">
        <w:rPr>
          <w:rFonts w:ascii="Times New Roman" w:hAnsi="Times New Roman"/>
          <w:sz w:val="22"/>
          <w:szCs w:val="22"/>
        </w:rPr>
        <w:t xml:space="preserve">object’s reflectance is the task-relevant scene variable, while other aspects of the scene are task irrelevant. </w:t>
      </w:r>
      <w:r w:rsidR="0027520D">
        <w:rPr>
          <w:rFonts w:ascii="Times New Roman" w:hAnsi="Times New Roman"/>
          <w:sz w:val="22"/>
          <w:szCs w:val="22"/>
        </w:rPr>
        <w:t>U</w:t>
      </w:r>
      <w:r>
        <w:rPr>
          <w:rFonts w:ascii="Times New Roman" w:hAnsi="Times New Roman"/>
          <w:sz w:val="22"/>
          <w:szCs w:val="22"/>
        </w:rPr>
        <w:t xml:space="preserve">nder </w:t>
      </w:r>
      <w:r w:rsidR="00E2007C">
        <w:rPr>
          <w:rFonts w:ascii="Times New Roman" w:hAnsi="Times New Roman"/>
          <w:sz w:val="22"/>
          <w:szCs w:val="22"/>
        </w:rPr>
        <w:t xml:space="preserve">some </w:t>
      </w:r>
      <w:r>
        <w:rPr>
          <w:rFonts w:ascii="Times New Roman" w:hAnsi="Times New Roman"/>
          <w:sz w:val="22"/>
          <w:szCs w:val="22"/>
        </w:rPr>
        <w:t xml:space="preserve">viewing conditions, the visual system can achieve high degrees of constancy </w:t>
      </w:r>
      <w:r w:rsidR="00E2007C">
        <w:rPr>
          <w:rFonts w:ascii="Times New Roman" w:hAnsi="Times New Roman"/>
          <w:sz w:val="22"/>
          <w:szCs w:val="22"/>
        </w:rPr>
        <w:t xml:space="preserve">in the face of changes in illumination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&lt;EndNote&gt;&lt;Cite&gt;&lt;Author&gt;Foster&lt;/Author&gt;&lt;Year&gt;2011&lt;/Year&gt;&lt;RecNum&gt;4&lt;/RecNum&gt;&lt;IDText&gt;20849875&lt;/IDText&gt;&lt;DisplayText&gt;(Foster, 2011)&lt;/DisplayText&gt;&lt;record&gt;&lt;rec-number&gt;4&lt;/rec-number&gt;&lt;foreign-keys&gt;&lt;key app="EN" db-id="zr5fzd222xvvdvewxvlv0eemp5f5rezev9p2" timestamp="1620224997"&gt;4&lt;/key&gt;&lt;/foreign-keys&gt;&lt;ref-type name="Journal Article"&gt;17&lt;/ref-type&gt;&lt;contributors&gt;&lt;authors&gt;&lt;author&gt;Foster, D. H.&lt;/author&gt;&lt;/authors&gt;&lt;/contributors&gt;&lt;auth-address&gt;Department of Electrical and Electronic Engineering, University of Manchester, Sackville Street, Manchester, M13 9PL England, UK. d.h.foster@manchester.ac.uk&lt;/auth-address&gt;&lt;titles&gt;&lt;title&gt;Color constancy&lt;/title&gt;&lt;secondary-title&gt;Vision Research&lt;/secondary-title&gt;&lt;/titles&gt;&lt;periodical&gt;&lt;full-title&gt;Vision Research&lt;/full-title&gt;&lt;/periodical&gt;&lt;pages&gt;674-700&lt;/pages&gt;&lt;volume&gt;51&lt;/volume&gt;&lt;number&gt;7&lt;/number&gt;&lt;edition&gt;2010/09/21&lt;/edition&gt;&lt;keywords&gt;&lt;keyword&gt;Bayes Theorem&lt;/keyword&gt;&lt;keyword&gt;Color Perception/*physiology&lt;/keyword&gt;&lt;keyword&gt;Humans&lt;/keyword&gt;&lt;keyword&gt;*Lighting&lt;/keyword&gt;&lt;keyword&gt;Linear Models&lt;/keyword&gt;&lt;keyword&gt;*Nature&lt;/keyword&gt;&lt;keyword&gt;Psychophysics&lt;/keyword&gt;&lt;/keywords&gt;&lt;dates&gt;&lt;year&gt;2011&lt;/year&gt;&lt;pub-dates&gt;&lt;date&gt;Apr 13&lt;/date&gt;&lt;/pub-dates&gt;&lt;/dates&gt;&lt;isbn&gt;1878-5646 (Electronic)&amp;#xD;0042-6989 (Linking)&lt;/isbn&gt;&lt;accession-num&gt;20849875&lt;/accession-num&gt;&lt;urls&gt;&lt;related-urls&gt;&lt;url&gt;https://www.ncbi.nlm.nih.gov/pubmed/20849875&lt;/url&gt;&lt;/related-urls&gt;&lt;/urls&gt;&lt;electronic-resource-num&gt;10.1016/j.visres.2010.09.006&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(Foster, 2011)</w:t>
      </w:r>
      <w:r w:rsidR="00B66158">
        <w:rPr>
          <w:rFonts w:ascii="Times New Roman" w:hAnsi="Times New Roman"/>
          <w:sz w:val="22"/>
          <w:szCs w:val="22"/>
        </w:rPr>
        <w:fldChar w:fldCharType="end"/>
      </w:r>
      <w:r w:rsidR="00E2007C">
        <w:rPr>
          <w:rFonts w:ascii="Times New Roman" w:hAnsi="Times New Roman"/>
          <w:sz w:val="22"/>
          <w:szCs w:val="22"/>
        </w:rPr>
        <w:t xml:space="preserve">. This constancy is </w:t>
      </w:r>
      <w:r>
        <w:rPr>
          <w:rFonts w:ascii="Times New Roman" w:hAnsi="Times New Roman"/>
          <w:sz w:val="22"/>
          <w:szCs w:val="22"/>
        </w:rPr>
        <w:t xml:space="preserve">mediated by </w:t>
      </w:r>
      <w:r w:rsidR="007577F3">
        <w:rPr>
          <w:rFonts w:ascii="Times New Roman" w:hAnsi="Times New Roman"/>
          <w:sz w:val="22"/>
          <w:szCs w:val="22"/>
        </w:rPr>
        <w:t>several</w:t>
      </w:r>
      <w:r w:rsidR="00A71EC7">
        <w:rPr>
          <w:rFonts w:ascii="Times New Roman" w:hAnsi="Times New Roman"/>
          <w:sz w:val="22"/>
          <w:szCs w:val="22"/>
        </w:rPr>
        <w:t xml:space="preserve"> </w:t>
      </w:r>
      <w:r w:rsidR="00E2007C">
        <w:rPr>
          <w:rFonts w:ascii="Times New Roman" w:hAnsi="Times New Roman"/>
          <w:sz w:val="22"/>
          <w:szCs w:val="22"/>
        </w:rPr>
        <w:t xml:space="preserve">different </w:t>
      </w:r>
      <w:r w:rsidR="00364CF3">
        <w:rPr>
          <w:rFonts w:ascii="Times New Roman" w:hAnsi="Times New Roman"/>
          <w:sz w:val="22"/>
          <w:szCs w:val="22"/>
        </w:rPr>
        <w:t>cues</w:t>
      </w:r>
      <w:r w:rsidR="00E2007C">
        <w:rPr>
          <w:rFonts w:ascii="Times New Roman" w:hAnsi="Times New Roman"/>
          <w:sz w:val="22"/>
          <w:szCs w:val="22"/>
        </w:rPr>
        <w:t xml:space="preserve">, including </w:t>
      </w:r>
      <w:r>
        <w:rPr>
          <w:rFonts w:ascii="Times New Roman" w:hAnsi="Times New Roman"/>
          <w:sz w:val="22"/>
          <w:szCs w:val="22"/>
        </w:rPr>
        <w:t xml:space="preserve">the </w:t>
      </w:r>
      <w:r w:rsidR="00A71EC7">
        <w:rPr>
          <w:rFonts w:ascii="Times New Roman" w:hAnsi="Times New Roman"/>
          <w:sz w:val="22"/>
          <w:szCs w:val="22"/>
        </w:rPr>
        <w:t xml:space="preserve">mean and variance of the </w:t>
      </w:r>
      <w:r w:rsidR="00364CF3">
        <w:rPr>
          <w:rFonts w:ascii="Times New Roman" w:hAnsi="Times New Roman"/>
          <w:sz w:val="22"/>
          <w:szCs w:val="22"/>
        </w:rPr>
        <w:t xml:space="preserve">light reflected from the </w:t>
      </w:r>
      <w:r w:rsidR="00E2007C">
        <w:rPr>
          <w:rFonts w:ascii="Times New Roman" w:hAnsi="Times New Roman"/>
          <w:sz w:val="22"/>
          <w:szCs w:val="22"/>
        </w:rPr>
        <w:t xml:space="preserve">overall </w:t>
      </w:r>
      <w:r w:rsidR="00A71EC7">
        <w:rPr>
          <w:rFonts w:ascii="Times New Roman" w:hAnsi="Times New Roman"/>
          <w:sz w:val="22"/>
          <w:szCs w:val="22"/>
        </w:rPr>
        <w:t xml:space="preserve">scene, from </w:t>
      </w:r>
      <w:r w:rsidR="00AD499D">
        <w:rPr>
          <w:rFonts w:ascii="Times New Roman" w:hAnsi="Times New Roman"/>
          <w:sz w:val="22"/>
          <w:szCs w:val="22"/>
        </w:rPr>
        <w:t xml:space="preserve">surfaces neighboring the target surface, </w:t>
      </w:r>
      <w:r w:rsidR="00A71EC7">
        <w:rPr>
          <w:rFonts w:ascii="Times New Roman" w:hAnsi="Times New Roman"/>
          <w:sz w:val="22"/>
          <w:szCs w:val="22"/>
        </w:rPr>
        <w:t xml:space="preserve">and </w:t>
      </w:r>
      <w:r w:rsidR="00364CF3">
        <w:rPr>
          <w:rFonts w:ascii="Times New Roman" w:hAnsi="Times New Roman"/>
          <w:sz w:val="22"/>
          <w:szCs w:val="22"/>
        </w:rPr>
        <w:t>from the more luminous regions of the scene</w:t>
      </w:r>
      <w:r w:rsidR="00E2007C">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(Smithson, 2005; Brainard &amp; Radonjić, 2014; Witzel &amp; Gegenfurtner, 2018; Hurlbert, 2019)</w:t>
      </w:r>
      <w:r w:rsidR="00B66158">
        <w:rPr>
          <w:rFonts w:ascii="Times New Roman" w:hAnsi="Times New Roman"/>
          <w:sz w:val="22"/>
          <w:szCs w:val="22"/>
        </w:rPr>
        <w:fldChar w:fldCharType="end"/>
      </w:r>
      <w:r w:rsidR="00E2007C">
        <w:rPr>
          <w:rFonts w:ascii="Times New Roman" w:hAnsi="Times New Roman"/>
          <w:sz w:val="22"/>
          <w:szCs w:val="22"/>
        </w:rPr>
        <w:t>.</w:t>
      </w:r>
      <w:r w:rsidR="00364CF3">
        <w:rPr>
          <w:rFonts w:ascii="Times New Roman" w:hAnsi="Times New Roman"/>
          <w:sz w:val="22"/>
          <w:szCs w:val="22"/>
        </w:rPr>
        <w:t xml:space="preserve"> </w:t>
      </w:r>
      <w:r w:rsidR="000D0726">
        <w:rPr>
          <w:rFonts w:ascii="Times New Roman" w:hAnsi="Times New Roman"/>
          <w:sz w:val="22"/>
          <w:szCs w:val="22"/>
        </w:rPr>
        <w:t xml:space="preserve">Several </w:t>
      </w:r>
      <w:r w:rsidR="009C21D1">
        <w:rPr>
          <w:rFonts w:ascii="Times New Roman" w:hAnsi="Times New Roman"/>
          <w:sz w:val="22"/>
          <w:szCs w:val="22"/>
        </w:rPr>
        <w:t xml:space="preserve">theoretical frameworks have been developed, which provide </w:t>
      </w:r>
      <w:r w:rsidR="001251A1">
        <w:rPr>
          <w:rFonts w:ascii="Times New Roman" w:hAnsi="Times New Roman"/>
          <w:sz w:val="22"/>
          <w:szCs w:val="22"/>
        </w:rPr>
        <w:t xml:space="preserve">a variety of </w:t>
      </w:r>
      <w:r w:rsidR="007C1003">
        <w:rPr>
          <w:rFonts w:ascii="Times New Roman" w:hAnsi="Times New Roman"/>
          <w:sz w:val="22"/>
          <w:szCs w:val="22"/>
        </w:rPr>
        <w:t xml:space="preserve">means for </w:t>
      </w:r>
      <w:r w:rsidR="009C21D1">
        <w:rPr>
          <w:rFonts w:ascii="Times New Roman" w:hAnsi="Times New Roman"/>
          <w:sz w:val="22"/>
          <w:szCs w:val="22"/>
        </w:rPr>
        <w:t xml:space="preserve">understanding how </w:t>
      </w:r>
      <w:r w:rsidR="00CF56BD">
        <w:rPr>
          <w:rFonts w:ascii="Times New Roman" w:hAnsi="Times New Roman"/>
          <w:sz w:val="22"/>
          <w:szCs w:val="22"/>
        </w:rPr>
        <w:t xml:space="preserve">different </w:t>
      </w:r>
      <w:r w:rsidR="009C21D1">
        <w:rPr>
          <w:rFonts w:ascii="Times New Roman" w:hAnsi="Times New Roman"/>
          <w:sz w:val="22"/>
          <w:szCs w:val="22"/>
        </w:rPr>
        <w:t xml:space="preserve">cues shape perceptual representations of object reflectance </w: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reviews cited earlier in this paragraph as well as Adelson, 2000; Gilchrist, 2006; Kingdom, 2011; Brainard &amp; Maloney, 2011; Murray, 2021)</w:t>
      </w:r>
      <w:r w:rsidR="00B66158">
        <w:rPr>
          <w:rFonts w:ascii="Times New Roman" w:hAnsi="Times New Roman"/>
          <w:sz w:val="22"/>
          <w:szCs w:val="22"/>
        </w:rPr>
        <w:fldChar w:fldCharType="end"/>
      </w:r>
      <w:r>
        <w:rPr>
          <w:rFonts w:ascii="Times New Roman" w:hAnsi="Times New Roman"/>
          <w:sz w:val="22"/>
          <w:szCs w:val="22"/>
        </w:rPr>
        <w:t>.</w:t>
      </w:r>
    </w:p>
    <w:p w14:paraId="3374E715" w14:textId="0FA8709E" w:rsidR="00BC3F5A" w:rsidRDefault="00BC3F5A">
      <w:pPr>
        <w:pStyle w:val="Default"/>
        <w:spacing w:before="0"/>
        <w:rPr>
          <w:rFonts w:ascii="Times New Roman" w:hAnsi="Times New Roman"/>
          <w:sz w:val="22"/>
          <w:szCs w:val="22"/>
        </w:rPr>
      </w:pPr>
    </w:p>
    <w:p w14:paraId="30E0282D" w14:textId="6B25B21C" w:rsidR="003D7BDE" w:rsidRDefault="00CC7A82">
      <w:pPr>
        <w:pStyle w:val="Default"/>
        <w:spacing w:before="0"/>
        <w:rPr>
          <w:rFonts w:ascii="Times New Roman" w:hAnsi="Times New Roman"/>
          <w:sz w:val="22"/>
          <w:szCs w:val="22"/>
        </w:rPr>
      </w:pPr>
      <w:r>
        <w:rPr>
          <w:rFonts w:ascii="Times New Roman" w:hAnsi="Times New Roman"/>
          <w:sz w:val="22"/>
          <w:szCs w:val="22"/>
        </w:rPr>
        <w:t xml:space="preserve">Psychophysical methods for measuring discrimination thresholds complement </w:t>
      </w:r>
      <w:r w:rsidR="00117E50">
        <w:rPr>
          <w:rFonts w:ascii="Times New Roman" w:hAnsi="Times New Roman"/>
          <w:sz w:val="22"/>
          <w:szCs w:val="22"/>
        </w:rPr>
        <w:t>the class of experiments described above</w:t>
      </w:r>
      <w:ins w:id="0" w:author="Vijay Singh" w:date="2021-08-15T08:30:00Z">
        <w:r w:rsidR="0097581F">
          <w:rPr>
            <w:rFonts w:ascii="Times New Roman" w:hAnsi="Times New Roman"/>
            <w:sz w:val="22"/>
            <w:szCs w:val="22"/>
          </w:rPr>
          <w:t xml:space="preserve"> where observers report perceived </w:t>
        </w:r>
        <w:commentRangeStart w:id="1"/>
        <w:r w:rsidR="00894410">
          <w:rPr>
            <w:rFonts w:ascii="Times New Roman" w:hAnsi="Times New Roman"/>
            <w:sz w:val="22"/>
            <w:szCs w:val="22"/>
          </w:rPr>
          <w:t>estimate</w:t>
        </w:r>
      </w:ins>
      <w:commentRangeEnd w:id="1"/>
      <w:ins w:id="2" w:author="Vijay Singh" w:date="2021-08-15T08:31:00Z">
        <w:r w:rsidR="00894410">
          <w:rPr>
            <w:rStyle w:val="CommentReference"/>
            <w:rFonts w:ascii="Times New Roman" w:hAnsi="Times New Roman" w:cs="Times New Roman"/>
            <w:color w:val="auto"/>
            <w14:textOutline w14:w="0" w14:cap="rnd" w14:cmpd="sng" w14:algn="ctr">
              <w14:noFill/>
              <w14:prstDash w14:val="solid"/>
              <w14:bevel/>
            </w14:textOutline>
          </w:rPr>
          <w:commentReference w:id="1"/>
        </w:r>
      </w:ins>
      <w:ins w:id="3" w:author="Vijay Singh" w:date="2021-08-15T08:33:00Z">
        <w:r w:rsidR="00894410">
          <w:rPr>
            <w:rFonts w:ascii="Times New Roman" w:hAnsi="Times New Roman"/>
            <w:sz w:val="22"/>
            <w:szCs w:val="22"/>
          </w:rPr>
          <w:t>s</w:t>
        </w:r>
      </w:ins>
      <w:r w:rsidR="00117E50">
        <w:rPr>
          <w:rFonts w:ascii="Times New Roman" w:hAnsi="Times New Roman"/>
          <w:sz w:val="22"/>
          <w:szCs w:val="22"/>
        </w:rPr>
        <w:t>.</w:t>
      </w:r>
      <w:r>
        <w:rPr>
          <w:rFonts w:ascii="Times New Roman" w:hAnsi="Times New Roman"/>
          <w:sz w:val="22"/>
          <w:szCs w:val="22"/>
        </w:rPr>
        <w:t xml:space="preserve"> Threshold</w:t>
      </w:r>
      <w:r w:rsidR="00E73E01">
        <w:rPr>
          <w:rFonts w:ascii="Times New Roman" w:hAnsi="Times New Roman"/>
          <w:sz w:val="22"/>
          <w:szCs w:val="22"/>
        </w:rPr>
        <w:t>s</w:t>
      </w:r>
      <w:r w:rsidR="0041406C">
        <w:rPr>
          <w:rFonts w:ascii="Times New Roman" w:hAnsi="Times New Roman"/>
          <w:sz w:val="22"/>
          <w:szCs w:val="22"/>
        </w:rPr>
        <w:t xml:space="preserve"> </w:t>
      </w:r>
      <w:r w:rsidR="008312F5">
        <w:rPr>
          <w:rFonts w:ascii="Times New Roman" w:hAnsi="Times New Roman"/>
          <w:sz w:val="22"/>
          <w:szCs w:val="22"/>
        </w:rPr>
        <w:t xml:space="preserve">do not </w:t>
      </w:r>
      <w:r w:rsidR="00BA2078">
        <w:rPr>
          <w:rFonts w:ascii="Times New Roman" w:hAnsi="Times New Roman"/>
          <w:sz w:val="22"/>
          <w:szCs w:val="22"/>
        </w:rPr>
        <w:t xml:space="preserve">provide </w:t>
      </w:r>
      <w:r w:rsidR="00B66158">
        <w:rPr>
          <w:rFonts w:ascii="Times New Roman" w:hAnsi="Times New Roman"/>
          <w:sz w:val="22"/>
          <w:szCs w:val="22"/>
        </w:rPr>
        <w:t xml:space="preserve">direct </w:t>
      </w:r>
      <w:r w:rsidR="00E73E01">
        <w:rPr>
          <w:rFonts w:ascii="Times New Roman" w:hAnsi="Times New Roman"/>
          <w:sz w:val="22"/>
          <w:szCs w:val="22"/>
        </w:rPr>
        <w:t>measurements</w:t>
      </w:r>
      <w:r w:rsidR="00B66158">
        <w:rPr>
          <w:rFonts w:ascii="Times New Roman" w:hAnsi="Times New Roman"/>
          <w:sz w:val="22"/>
          <w:szCs w:val="22"/>
        </w:rPr>
        <w:t xml:space="preserve"> of </w:t>
      </w:r>
      <w:r w:rsidR="00B457E1">
        <w:rPr>
          <w:rFonts w:ascii="Times New Roman" w:hAnsi="Times New Roman"/>
          <w:sz w:val="22"/>
          <w:szCs w:val="22"/>
        </w:rPr>
        <w:t xml:space="preserve">perceived </w:t>
      </w:r>
      <w:r w:rsidR="00B66158">
        <w:rPr>
          <w:rFonts w:ascii="Times New Roman" w:hAnsi="Times New Roman"/>
          <w:sz w:val="22"/>
          <w:szCs w:val="22"/>
        </w:rPr>
        <w:t>color or lightness</w:t>
      </w:r>
      <w:r w:rsidR="00BA2078">
        <w:rPr>
          <w:rFonts w:ascii="Times New Roman" w:hAnsi="Times New Roman"/>
          <w:sz w:val="22"/>
          <w:szCs w:val="22"/>
        </w:rPr>
        <w:t>,</w:t>
      </w:r>
      <w:r w:rsidR="008312F5">
        <w:rPr>
          <w:rFonts w:ascii="Times New Roman" w:hAnsi="Times New Roman"/>
          <w:sz w:val="22"/>
          <w:szCs w:val="22"/>
        </w:rPr>
        <w:t xml:space="preserve"> but </w:t>
      </w:r>
      <w:r w:rsidR="000679D4">
        <w:rPr>
          <w:rFonts w:ascii="Times New Roman" w:hAnsi="Times New Roman"/>
          <w:sz w:val="22"/>
          <w:szCs w:val="22"/>
        </w:rPr>
        <w:t xml:space="preserve">they can be used to </w:t>
      </w:r>
      <w:r w:rsidR="008312F5">
        <w:rPr>
          <w:rFonts w:ascii="Times New Roman" w:hAnsi="Times New Roman"/>
          <w:sz w:val="22"/>
          <w:szCs w:val="22"/>
        </w:rPr>
        <w:t xml:space="preserve">assess the precision of the </w:t>
      </w:r>
      <w:r w:rsidR="00E73E01">
        <w:rPr>
          <w:rFonts w:ascii="Times New Roman" w:hAnsi="Times New Roman"/>
          <w:sz w:val="22"/>
          <w:szCs w:val="22"/>
        </w:rPr>
        <w:t xml:space="preserve">underlying </w:t>
      </w:r>
      <w:r w:rsidR="008312F5">
        <w:rPr>
          <w:rFonts w:ascii="Times New Roman" w:hAnsi="Times New Roman"/>
          <w:sz w:val="22"/>
          <w:szCs w:val="22"/>
        </w:rPr>
        <w:t xml:space="preserve">perceptual representation. </w:t>
      </w:r>
      <w:r w:rsidR="00BA2078">
        <w:rPr>
          <w:rFonts w:ascii="Times New Roman" w:hAnsi="Times New Roman"/>
          <w:sz w:val="22"/>
          <w:szCs w:val="22"/>
        </w:rPr>
        <w:t>Psychophysical threshold measurements</w:t>
      </w:r>
      <w:r w:rsidR="008312F5">
        <w:rPr>
          <w:rFonts w:ascii="Times New Roman" w:hAnsi="Times New Roman"/>
          <w:sz w:val="22"/>
          <w:szCs w:val="22"/>
        </w:rPr>
        <w:t xml:space="preserve"> </w:t>
      </w:r>
      <w:r w:rsidR="0041406C">
        <w:rPr>
          <w:rFonts w:ascii="Times New Roman" w:hAnsi="Times New Roman"/>
          <w:sz w:val="22"/>
          <w:szCs w:val="22"/>
        </w:rPr>
        <w:t xml:space="preserve">are accompanied by mature theory that can </w:t>
      </w:r>
      <w:r w:rsidR="008312F5">
        <w:rPr>
          <w:rFonts w:ascii="Times New Roman" w:hAnsi="Times New Roman"/>
          <w:sz w:val="22"/>
          <w:szCs w:val="22"/>
        </w:rPr>
        <w:t xml:space="preserve">be used to </w:t>
      </w:r>
      <w:r w:rsidR="0041406C">
        <w:rPr>
          <w:rFonts w:ascii="Times New Roman" w:hAnsi="Times New Roman"/>
          <w:sz w:val="22"/>
          <w:szCs w:val="22"/>
        </w:rPr>
        <w:t xml:space="preserve">link </w:t>
      </w:r>
      <w:r w:rsidR="00557EE6">
        <w:rPr>
          <w:rFonts w:ascii="Times New Roman" w:hAnsi="Times New Roman"/>
          <w:sz w:val="22"/>
          <w:szCs w:val="22"/>
        </w:rPr>
        <w:t xml:space="preserve">the measurements </w:t>
      </w:r>
      <w:r w:rsidR="0041406C">
        <w:rPr>
          <w:rFonts w:ascii="Times New Roman" w:hAnsi="Times New Roman"/>
          <w:sz w:val="22"/>
          <w:szCs w:val="22"/>
        </w:rPr>
        <w:t xml:space="preserve">to properties of physiologically measured neural responses </w: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(Brindley, 1960; Green, 1996; Teller, 1984; Parker &amp; Newsome, 1998)</w:t>
      </w:r>
      <w:r w:rsidR="00B66158">
        <w:rPr>
          <w:rFonts w:ascii="Times New Roman" w:hAnsi="Times New Roman"/>
          <w:sz w:val="22"/>
          <w:szCs w:val="22"/>
        </w:rPr>
        <w:fldChar w:fldCharType="end"/>
      </w:r>
      <w:r w:rsidR="0041406C">
        <w:rPr>
          <w:rFonts w:ascii="Times New Roman" w:hAnsi="Times New Roman"/>
          <w:sz w:val="22"/>
          <w:szCs w:val="22"/>
        </w:rPr>
        <w:t>. In addition, t</w:t>
      </w:r>
      <w:r w:rsidR="008312F5">
        <w:rPr>
          <w:rFonts w:ascii="Times New Roman" w:hAnsi="Times New Roman"/>
          <w:sz w:val="22"/>
          <w:szCs w:val="22"/>
        </w:rPr>
        <w:t>hreshold measurements</w:t>
      </w:r>
      <w:r w:rsidR="0041406C">
        <w:rPr>
          <w:rFonts w:ascii="Times New Roman" w:hAnsi="Times New Roman"/>
          <w:sz w:val="22"/>
          <w:szCs w:val="22"/>
        </w:rPr>
        <w:t xml:space="preserve"> can be readily adapted for use with non-human </w:t>
      </w:r>
      <w:proofErr w:type="gramStart"/>
      <w:r w:rsidR="0041406C">
        <w:rPr>
          <w:rFonts w:ascii="Times New Roman" w:hAnsi="Times New Roman"/>
          <w:sz w:val="22"/>
          <w:szCs w:val="22"/>
        </w:rPr>
        <w:t xml:space="preserve">subjects, </w:t>
      </w:r>
      <w:r w:rsidR="008312F5">
        <w:rPr>
          <w:rFonts w:ascii="Times New Roman" w:hAnsi="Times New Roman"/>
          <w:sz w:val="22"/>
          <w:szCs w:val="22"/>
        </w:rPr>
        <w:t>since</w:t>
      </w:r>
      <w:proofErr w:type="gramEnd"/>
      <w:r w:rsidR="0041406C">
        <w:rPr>
          <w:rFonts w:ascii="Times New Roman" w:hAnsi="Times New Roman"/>
          <w:sz w:val="22"/>
          <w:szCs w:val="22"/>
        </w:rPr>
        <w:t xml:space="preserve"> trial-by-trial reward can be provided based on whether each response is correct.</w:t>
      </w:r>
      <w:r w:rsidR="00BA2078">
        <w:rPr>
          <w:rFonts w:ascii="Times New Roman" w:hAnsi="Times New Roman"/>
          <w:sz w:val="22"/>
          <w:szCs w:val="22"/>
        </w:rPr>
        <w:t xml:space="preserve"> It is less clear, however, how to </w:t>
      </w:r>
      <w:r w:rsidR="00BC3F5A">
        <w:rPr>
          <w:rFonts w:ascii="Times New Roman" w:hAnsi="Times New Roman"/>
          <w:sz w:val="22"/>
          <w:szCs w:val="22"/>
        </w:rPr>
        <w:t xml:space="preserve">apply threshold measurements to questions of perceptual constancy. </w:t>
      </w:r>
      <w:r w:rsidR="00BA2078">
        <w:rPr>
          <w:rFonts w:ascii="Times New Roman" w:hAnsi="Times New Roman"/>
          <w:sz w:val="22"/>
          <w:szCs w:val="22"/>
        </w:rPr>
        <w:t xml:space="preserve">One approach is </w:t>
      </w:r>
      <w:r w:rsidR="002064B0">
        <w:rPr>
          <w:rFonts w:ascii="Times New Roman" w:hAnsi="Times New Roman"/>
          <w:sz w:val="22"/>
          <w:szCs w:val="22"/>
        </w:rPr>
        <w:t xml:space="preserve">to </w:t>
      </w:r>
      <w:r w:rsidR="004C2D18">
        <w:rPr>
          <w:rFonts w:ascii="Times New Roman" w:hAnsi="Times New Roman"/>
          <w:sz w:val="22"/>
          <w:szCs w:val="22"/>
        </w:rPr>
        <w:t xml:space="preserve">connect </w:t>
      </w:r>
      <w:r w:rsidR="00BC3F5A">
        <w:rPr>
          <w:rFonts w:ascii="Times New Roman" w:hAnsi="Times New Roman"/>
          <w:sz w:val="22"/>
          <w:szCs w:val="22"/>
        </w:rPr>
        <w:t>threshold</w:t>
      </w:r>
      <w:r w:rsidR="003663BE">
        <w:rPr>
          <w:rFonts w:ascii="Times New Roman" w:hAnsi="Times New Roman"/>
          <w:sz w:val="22"/>
          <w:szCs w:val="22"/>
        </w:rPr>
        <w:t>s</w:t>
      </w:r>
      <w:r w:rsidR="003D7BDE">
        <w:rPr>
          <w:rFonts w:ascii="Times New Roman" w:hAnsi="Times New Roman"/>
          <w:sz w:val="22"/>
          <w:szCs w:val="22"/>
        </w:rPr>
        <w:t xml:space="preserve"> </w:t>
      </w:r>
      <w:r w:rsidR="00BC3F5A">
        <w:rPr>
          <w:rFonts w:ascii="Times New Roman" w:hAnsi="Times New Roman"/>
          <w:sz w:val="22"/>
          <w:szCs w:val="22"/>
        </w:rPr>
        <w:t xml:space="preserve">to </w:t>
      </w:r>
      <w:r w:rsidR="00B457E1">
        <w:rPr>
          <w:rFonts w:ascii="Times New Roman" w:hAnsi="Times New Roman"/>
          <w:sz w:val="22"/>
          <w:szCs w:val="22"/>
        </w:rPr>
        <w:t xml:space="preserve">suprathreshold judgments of </w:t>
      </w:r>
      <w:r w:rsidR="00B66158">
        <w:rPr>
          <w:rFonts w:ascii="Times New Roman" w:hAnsi="Times New Roman"/>
          <w:sz w:val="22"/>
          <w:szCs w:val="22"/>
        </w:rPr>
        <w:t xml:space="preserve">perceived </w:t>
      </w:r>
      <w:r w:rsidR="00B457E1">
        <w:rPr>
          <w:rFonts w:ascii="Times New Roman" w:hAnsi="Times New Roman"/>
          <w:sz w:val="22"/>
          <w:szCs w:val="22"/>
        </w:rPr>
        <w:t>stimulus properties</w:t>
      </w:r>
      <w:r w:rsidR="00BC3F5A">
        <w:rPr>
          <w:rFonts w:ascii="Times New Roman" w:hAnsi="Times New Roman"/>
          <w:sz w:val="22"/>
          <w:szCs w:val="22"/>
        </w:rPr>
        <w:t xml:space="preserve">, </w:t>
      </w:r>
      <w:r w:rsidR="00BA2078">
        <w:rPr>
          <w:rFonts w:ascii="Times New Roman" w:hAnsi="Times New Roman"/>
          <w:sz w:val="22"/>
          <w:szCs w:val="22"/>
        </w:rPr>
        <w:t>an approach which has its</w:t>
      </w:r>
      <w:r w:rsidR="009C184A">
        <w:rPr>
          <w:rFonts w:ascii="Times New Roman" w:hAnsi="Times New Roman"/>
          <w:sz w:val="22"/>
          <w:szCs w:val="22"/>
        </w:rPr>
        <w:t xml:space="preserve"> origin</w:t>
      </w:r>
      <w:r w:rsidR="00BA2078">
        <w:rPr>
          <w:rFonts w:ascii="Times New Roman" w:hAnsi="Times New Roman"/>
          <w:sz w:val="22"/>
          <w:szCs w:val="22"/>
        </w:rPr>
        <w:t>s</w:t>
      </w:r>
      <w:r w:rsidR="009C184A">
        <w:rPr>
          <w:rFonts w:ascii="Times New Roman" w:hAnsi="Times New Roman"/>
          <w:sz w:val="22"/>
          <w:szCs w:val="22"/>
        </w:rPr>
        <w:t xml:space="preserve"> in</w:t>
      </w:r>
      <w:r w:rsidR="00BC3F5A">
        <w:rPr>
          <w:rFonts w:ascii="Times New Roman" w:hAnsi="Times New Roman"/>
          <w:sz w:val="22"/>
          <w:szCs w:val="22"/>
        </w:rPr>
        <w:t xml:space="preserve"> Fechner’s pioneering interpretation of Weber’s Law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&lt;EndNote&gt;&lt;Cite&gt;&lt;Author&gt;Fechner&lt;/Author&gt;&lt;Year&gt;1966&lt;/Year&gt;&lt;RecNum&gt;17&lt;/RecNum&gt;&lt;DisplayText&gt;(Fechner, 1966)&lt;/DisplayText&gt;&lt;record&gt;&lt;rec-number&gt;17&lt;/rec-number&gt;&lt;foreign-keys&gt;&lt;key app="EN" db-id="zr5fzd222xvvdvewxvlv0eemp5f5rezev9p2" timestamp="1620224998"&gt;17&lt;/key&gt;&lt;/foreign-keys&gt;&lt;ref-type name="Book"&gt;6&lt;/ref-type&gt;&lt;contributors&gt;&lt;authors&gt;&lt;author&gt;Fechner, G.T.&lt;/author&gt;&lt;/authors&gt;&lt;/contributors&gt;&lt;titles&gt;&lt;title&gt;Elements of Psychophysics&lt;/title&gt;&lt;secondary-title&gt;Henry Holt Edition in Psychology&lt;/secondary-title&gt;&lt;short-title&gt;Elements of psychophysics&lt;/short-title&gt;&lt;/titles&gt;&lt;dates&gt;&lt;year&gt;1966&lt;/year&gt;&lt;/dates&gt;&lt;pub-location&gt;New York&lt;/pub-location&gt;&lt;publisher&gt;Holt, Rinehart and Winston&lt;/publisher&gt;&lt;label&gt;Fechner1966Elementsofpsychophysics&lt;/label&gt;&lt;urls&gt;&lt;/urls&gt;&lt;/record&gt;&lt;/Cite&gt;&lt;/EndNote&gt;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(Fechner, 1966)</w:t>
      </w:r>
      <w:r w:rsidR="00B66158">
        <w:rPr>
          <w:rFonts w:ascii="Times New Roman" w:hAnsi="Times New Roman"/>
          <w:sz w:val="22"/>
          <w:szCs w:val="22"/>
        </w:rPr>
        <w:fldChar w:fldCharType="end"/>
      </w:r>
      <w:r w:rsidR="00BA2078">
        <w:rPr>
          <w:rFonts w:ascii="Times New Roman" w:hAnsi="Times New Roman"/>
          <w:sz w:val="22"/>
          <w:szCs w:val="22"/>
        </w:rPr>
        <w:t xml:space="preserve">. </w:t>
      </w:r>
      <w:r w:rsidR="00364565">
        <w:rPr>
          <w:rFonts w:ascii="Times New Roman" w:hAnsi="Times New Roman"/>
          <w:sz w:val="22"/>
          <w:szCs w:val="22"/>
        </w:rPr>
        <w:t xml:space="preserve">The </w:t>
      </w:r>
      <w:r w:rsidR="00E73E01">
        <w:rPr>
          <w:rFonts w:ascii="Times New Roman" w:hAnsi="Times New Roman"/>
          <w:sz w:val="22"/>
          <w:szCs w:val="22"/>
        </w:rPr>
        <w:t xml:space="preserve">basic </w:t>
      </w:r>
      <w:r w:rsidR="00BA2078">
        <w:rPr>
          <w:rFonts w:ascii="Times New Roman" w:hAnsi="Times New Roman"/>
          <w:sz w:val="22"/>
          <w:szCs w:val="22"/>
        </w:rPr>
        <w:t xml:space="preserve">idea is that </w:t>
      </w:r>
      <w:r w:rsidR="002E6550">
        <w:rPr>
          <w:rFonts w:ascii="Times New Roman" w:hAnsi="Times New Roman"/>
          <w:sz w:val="22"/>
          <w:szCs w:val="22"/>
        </w:rPr>
        <w:t xml:space="preserve">both </w:t>
      </w:r>
      <w:r w:rsidR="00BA2078">
        <w:rPr>
          <w:rFonts w:ascii="Times New Roman" w:hAnsi="Times New Roman"/>
          <w:sz w:val="22"/>
          <w:szCs w:val="22"/>
        </w:rPr>
        <w:t xml:space="preserve">threshold </w:t>
      </w:r>
      <w:r w:rsidR="002E6550">
        <w:rPr>
          <w:rFonts w:ascii="Times New Roman" w:hAnsi="Times New Roman"/>
          <w:sz w:val="22"/>
          <w:szCs w:val="22"/>
        </w:rPr>
        <w:t xml:space="preserve">and </w:t>
      </w:r>
      <w:r w:rsidR="00B66158">
        <w:rPr>
          <w:rFonts w:ascii="Times New Roman" w:hAnsi="Times New Roman"/>
          <w:sz w:val="22"/>
          <w:szCs w:val="22"/>
        </w:rPr>
        <w:t>suprathreshold percepts</w:t>
      </w:r>
      <w:r w:rsidR="00B3532D">
        <w:rPr>
          <w:rFonts w:ascii="Times New Roman" w:hAnsi="Times New Roman"/>
          <w:sz w:val="22"/>
          <w:szCs w:val="22"/>
        </w:rPr>
        <w:t xml:space="preserve"> </w:t>
      </w:r>
      <w:r w:rsidR="002E6550">
        <w:rPr>
          <w:rFonts w:ascii="Times New Roman" w:hAnsi="Times New Roman"/>
          <w:sz w:val="22"/>
          <w:szCs w:val="22"/>
        </w:rPr>
        <w:t xml:space="preserve">are mediated by a common stimulus-response function whose properties </w:t>
      </w:r>
      <w:r w:rsidR="00364565">
        <w:rPr>
          <w:rFonts w:ascii="Times New Roman" w:hAnsi="Times New Roman"/>
          <w:sz w:val="22"/>
          <w:szCs w:val="22"/>
        </w:rPr>
        <w:t xml:space="preserve">depend on and can change </w:t>
      </w:r>
      <w:r w:rsidR="002E6550">
        <w:rPr>
          <w:rFonts w:ascii="Times New Roman" w:hAnsi="Times New Roman"/>
          <w:sz w:val="22"/>
          <w:szCs w:val="22"/>
        </w:rPr>
        <w:t xml:space="preserve">with viewing context. Thresholds are related to the slope of the response function, with </w:t>
      </w:r>
      <w:r w:rsidR="002E6550">
        <w:rPr>
          <w:rFonts w:ascii="Times New Roman" w:hAnsi="Times New Roman"/>
          <w:sz w:val="22"/>
          <w:szCs w:val="22"/>
        </w:rPr>
        <w:lastRenderedPageBreak/>
        <w:t xml:space="preserve">higher slopes leading to larger response changes for a fixed stimulus change and thus lower thresholds. </w:t>
      </w:r>
      <w:r w:rsidR="00E73E01">
        <w:rPr>
          <w:rFonts w:ascii="Times New Roman" w:hAnsi="Times New Roman"/>
          <w:sz w:val="22"/>
          <w:szCs w:val="22"/>
        </w:rPr>
        <w:t>The magnitude of a suprathreshold percept</w:t>
      </w:r>
      <w:r w:rsidR="002E6550">
        <w:rPr>
          <w:rFonts w:ascii="Times New Roman" w:hAnsi="Times New Roman"/>
          <w:sz w:val="22"/>
          <w:szCs w:val="22"/>
        </w:rPr>
        <w:t xml:space="preserve">, on the other hand, </w:t>
      </w:r>
      <w:r w:rsidR="00E73E01">
        <w:rPr>
          <w:rFonts w:ascii="Times New Roman" w:hAnsi="Times New Roman"/>
          <w:sz w:val="22"/>
          <w:szCs w:val="22"/>
        </w:rPr>
        <w:t xml:space="preserve">is </w:t>
      </w:r>
      <w:r w:rsidR="002E6550">
        <w:rPr>
          <w:rFonts w:ascii="Times New Roman" w:hAnsi="Times New Roman"/>
          <w:sz w:val="22"/>
          <w:szCs w:val="22"/>
        </w:rPr>
        <w:t>related to the value of the response function</w:t>
      </w:r>
      <w:r w:rsidR="00E73E01">
        <w:rPr>
          <w:rFonts w:ascii="Times New Roman" w:hAnsi="Times New Roman"/>
          <w:sz w:val="22"/>
          <w:szCs w:val="22"/>
        </w:rPr>
        <w:t xml:space="preserve"> produced by the stimulus being judged</w:t>
      </w:r>
      <w:r w:rsidR="002E6550">
        <w:rPr>
          <w:rFonts w:ascii="Times New Roman" w:hAnsi="Times New Roman"/>
          <w:sz w:val="22"/>
          <w:szCs w:val="22"/>
        </w:rPr>
        <w:t xml:space="preserve">. </w:t>
      </w:r>
      <w:r w:rsidR="00E73E01">
        <w:rPr>
          <w:rFonts w:ascii="Times New Roman" w:hAnsi="Times New Roman"/>
          <w:sz w:val="22"/>
          <w:szCs w:val="22"/>
        </w:rPr>
        <w:t>Although</w:t>
      </w:r>
      <w:r w:rsidR="003F0D83">
        <w:rPr>
          <w:rFonts w:ascii="Times New Roman" w:hAnsi="Times New Roman"/>
          <w:sz w:val="22"/>
          <w:szCs w:val="22"/>
        </w:rPr>
        <w:t xml:space="preserve"> positing a common stimulus-response function holds promise</w:t>
      </w:r>
      <w:r w:rsidR="00BA2078">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(Nachmias &amp; Sansbury, 1974; Hillis &amp; Brainard, 2005; Hillis &amp; Brainard, 2007b)</w:t>
      </w:r>
      <w:r w:rsidR="00B66158">
        <w:rPr>
          <w:rFonts w:ascii="Times New Roman" w:hAnsi="Times New Roman"/>
          <w:sz w:val="22"/>
          <w:szCs w:val="22"/>
        </w:rPr>
        <w:fldChar w:fldCharType="end"/>
      </w:r>
      <w:r w:rsidR="00BA2078">
        <w:rPr>
          <w:rFonts w:ascii="Times New Roman" w:hAnsi="Times New Roman"/>
          <w:sz w:val="22"/>
          <w:szCs w:val="22"/>
        </w:rPr>
        <w:t xml:space="preserve">, </w:t>
      </w:r>
      <w:r w:rsidR="00BC3F5A">
        <w:rPr>
          <w:rFonts w:ascii="Times New Roman" w:hAnsi="Times New Roman"/>
          <w:sz w:val="22"/>
          <w:szCs w:val="22"/>
        </w:rPr>
        <w:t xml:space="preserve">there are documented cases where the threshold measurements </w:t>
      </w:r>
      <w:r w:rsidR="00561A07">
        <w:rPr>
          <w:rFonts w:ascii="Times New Roman" w:hAnsi="Times New Roman"/>
          <w:sz w:val="22"/>
          <w:szCs w:val="22"/>
        </w:rPr>
        <w:t xml:space="preserve">are inconsistent with measures of </w:t>
      </w:r>
      <w:r w:rsidR="00BC3F5A">
        <w:rPr>
          <w:rFonts w:ascii="Times New Roman" w:hAnsi="Times New Roman"/>
          <w:sz w:val="22"/>
          <w:szCs w:val="22"/>
        </w:rPr>
        <w:t xml:space="preserve">lightness constancy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&lt;EndNote&gt;&lt;Cite&gt;&lt;Author&gt;Hillis&lt;/Author&gt;&lt;Year&gt;2007&lt;/Year&gt;&lt;RecNum&gt;21&lt;/RecNum&gt;&lt;IDText&gt;17900902&lt;/IDText&gt;&lt;DisplayText&gt;(Hillis &amp;amp; Brainard, 2007a)&lt;/DisplayText&gt;&lt;record&gt;&lt;rec-number&gt;21&lt;/rec-number&gt;&lt;foreign-keys&gt;&lt;key app="EN" db-id="zr5fzd222xvvdvewxvlv0eemp5f5rezev9p2" timestamp="1620224998"&gt;21&lt;/key&gt;&lt;/foreign-keys&gt;&lt;ref-type name="Journal Article"&gt;17&lt;/ref-type&gt;&lt;contributors&gt;&lt;authors&gt;&lt;author&gt;Hillis, J. M.&lt;/author&gt;&lt;author&gt;Brainard, D. H.&lt;/author&gt;&lt;/authors&gt;&lt;/contributors&gt;&lt;auth-address&gt;Department of Psychology, University of Glasgow, Glasgow G128QB, United Kingdom. jamie@psy.gla.ac.uk&lt;/auth-address&gt;&lt;titles&gt;&lt;title&gt;Distinct mechanisms mediate visual detection and identification&lt;/title&gt;&lt;secondary-title&gt;Current Biology&lt;/secondary-title&gt;&lt;/titles&gt;&lt;periodical&gt;&lt;full-title&gt;Current Biology&lt;/full-title&gt;&lt;/periodical&gt;&lt;pages&gt;1714-9&lt;/pages&gt;&lt;volume&gt;17&lt;/volume&gt;&lt;number&gt;19&lt;/number&gt;&lt;edition&gt;2007/09/29&lt;/edition&gt;&lt;keywords&gt;&lt;keyword&gt;Contrast Sensitivity&lt;/keyword&gt;&lt;keyword&gt;Humans&lt;/keyword&gt;&lt;keyword&gt;Male&lt;/keyword&gt;&lt;keyword&gt;Optical Illusions/*physiology&lt;/keyword&gt;&lt;keyword&gt;Pattern Recognition, Visual/*physiology&lt;/keyword&gt;&lt;keyword&gt;Space Perception/physiology&lt;/keyword&gt;&lt;/keywords&gt;&lt;dates&gt;&lt;year&gt;2007&lt;/year&gt;&lt;pub-dates&gt;&lt;date&gt;Oct 9&lt;/date&gt;&lt;/pub-dates&gt;&lt;/dates&gt;&lt;isbn&gt;0960-9822 (Print)&amp;#xD;0960-9822 (Linking)&lt;/isbn&gt;&lt;accession-num&gt;17900902&lt;/accession-num&gt;&lt;urls&gt;&lt;related-urls&gt;&lt;url&gt;https://www.ncbi.nlm.nih.gov/pubmed/17900902&lt;/url&gt;&lt;/related-urls&gt;&lt;/urls&gt;&lt;custom2&gt;PMC2772872&lt;/custom2&gt;&lt;electronic-resource-num&gt;10.1016/j.cub.2007.09.012&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(Hillis &amp; Brainard, 2007a)</w:t>
      </w:r>
      <w:r w:rsidR="00B66158">
        <w:rPr>
          <w:rFonts w:ascii="Times New Roman" w:hAnsi="Times New Roman"/>
          <w:sz w:val="22"/>
          <w:szCs w:val="22"/>
        </w:rPr>
        <w:fldChar w:fldCharType="end"/>
      </w:r>
      <w:r w:rsidR="00BC3F5A">
        <w:rPr>
          <w:rFonts w:ascii="Times New Roman" w:hAnsi="Times New Roman"/>
          <w:sz w:val="22"/>
          <w:szCs w:val="22"/>
        </w:rPr>
        <w:t>.</w:t>
      </w:r>
    </w:p>
    <w:p w14:paraId="0E582DFA" w14:textId="77777777" w:rsidR="003D7BDE" w:rsidRDefault="003D7BDE">
      <w:pPr>
        <w:pStyle w:val="Default"/>
        <w:spacing w:before="0"/>
        <w:rPr>
          <w:rFonts w:ascii="Times New Roman" w:hAnsi="Times New Roman"/>
          <w:sz w:val="22"/>
          <w:szCs w:val="22"/>
        </w:rPr>
      </w:pPr>
    </w:p>
    <w:p w14:paraId="13734D88" w14:textId="5F1B6C6F" w:rsidR="00BA2078" w:rsidRDefault="00CD69F0">
      <w:pPr>
        <w:pStyle w:val="Default"/>
        <w:spacing w:before="0"/>
        <w:rPr>
          <w:rFonts w:ascii="Times New Roman" w:hAnsi="Times New Roman"/>
          <w:sz w:val="22"/>
          <w:szCs w:val="22"/>
        </w:rPr>
      </w:pPr>
      <w:r>
        <w:rPr>
          <w:rFonts w:ascii="Times New Roman" w:hAnsi="Times New Roman"/>
          <w:sz w:val="22"/>
          <w:szCs w:val="22"/>
        </w:rPr>
        <w:t xml:space="preserve">Another </w:t>
      </w:r>
      <w:r w:rsidR="00B603CC">
        <w:rPr>
          <w:rFonts w:ascii="Times New Roman" w:hAnsi="Times New Roman"/>
          <w:sz w:val="22"/>
          <w:szCs w:val="22"/>
        </w:rPr>
        <w:t>threshold</w:t>
      </w:r>
      <w:r w:rsidR="000D5781">
        <w:rPr>
          <w:rFonts w:ascii="Times New Roman" w:hAnsi="Times New Roman"/>
          <w:sz w:val="22"/>
          <w:szCs w:val="22"/>
        </w:rPr>
        <w:t>-</w:t>
      </w:r>
      <w:r w:rsidR="00B603CC">
        <w:rPr>
          <w:rFonts w:ascii="Times New Roman" w:hAnsi="Times New Roman"/>
          <w:sz w:val="22"/>
          <w:szCs w:val="22"/>
        </w:rPr>
        <w:t xml:space="preserve">based approach to constancy is to study </w:t>
      </w:r>
      <w:r w:rsidR="00D24826">
        <w:rPr>
          <w:rFonts w:ascii="Times New Roman" w:hAnsi="Times New Roman"/>
          <w:sz w:val="22"/>
          <w:szCs w:val="22"/>
        </w:rPr>
        <w:t xml:space="preserve">the </w:t>
      </w:r>
      <w:r w:rsidR="00813815">
        <w:rPr>
          <w:rFonts w:ascii="Times New Roman" w:hAnsi="Times New Roman"/>
          <w:sz w:val="22"/>
          <w:szCs w:val="22"/>
        </w:rPr>
        <w:t xml:space="preserve">ability to </w:t>
      </w:r>
      <w:r w:rsidR="0083448D">
        <w:rPr>
          <w:rFonts w:ascii="Times New Roman" w:hAnsi="Times New Roman"/>
          <w:sz w:val="22"/>
          <w:szCs w:val="22"/>
        </w:rPr>
        <w:t xml:space="preserve">detect </w:t>
      </w:r>
      <w:r w:rsidR="00813815">
        <w:rPr>
          <w:rFonts w:ascii="Times New Roman" w:hAnsi="Times New Roman"/>
          <w:sz w:val="22"/>
          <w:szCs w:val="22"/>
        </w:rPr>
        <w:t xml:space="preserve">a </w:t>
      </w:r>
      <w:r w:rsidR="000D5781">
        <w:rPr>
          <w:rFonts w:ascii="Times New Roman" w:hAnsi="Times New Roman"/>
          <w:sz w:val="22"/>
          <w:szCs w:val="22"/>
        </w:rPr>
        <w:t xml:space="preserve">change </w:t>
      </w:r>
      <w:r w:rsidR="002E564E">
        <w:rPr>
          <w:rFonts w:ascii="Times New Roman" w:hAnsi="Times New Roman"/>
          <w:sz w:val="22"/>
          <w:szCs w:val="22"/>
        </w:rPr>
        <w:t xml:space="preserve">in </w:t>
      </w:r>
      <w:r w:rsidR="00B603CC">
        <w:rPr>
          <w:rFonts w:ascii="Times New Roman" w:hAnsi="Times New Roman"/>
          <w:sz w:val="22"/>
          <w:szCs w:val="22"/>
        </w:rPr>
        <w:t xml:space="preserve">the confounding </w:t>
      </w:r>
      <w:r w:rsidR="000D5781">
        <w:rPr>
          <w:rFonts w:ascii="Times New Roman" w:hAnsi="Times New Roman"/>
          <w:sz w:val="22"/>
          <w:szCs w:val="22"/>
        </w:rPr>
        <w:t>scene property</w:t>
      </w:r>
      <w:r w:rsidR="00813815">
        <w:rPr>
          <w:rFonts w:ascii="Times New Roman" w:hAnsi="Times New Roman"/>
          <w:sz w:val="22"/>
          <w:szCs w:val="22"/>
        </w:rPr>
        <w:t xml:space="preserve"> </w: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 </w:instrTex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EN.CITE.DATA </w:instrText>
      </w:r>
      <w:r w:rsidR="00930118">
        <w:rPr>
          <w:rFonts w:ascii="Times New Roman" w:hAnsi="Times New Roman"/>
          <w:sz w:val="22"/>
          <w:szCs w:val="22"/>
        </w:rPr>
      </w:r>
      <w:r w:rsidR="00930118">
        <w:rPr>
          <w:rFonts w:ascii="Times New Roman" w:hAnsi="Times New Roman"/>
          <w:sz w:val="22"/>
          <w:szCs w:val="22"/>
        </w:rPr>
        <w:fldChar w:fldCharType="end"/>
      </w:r>
      <w:r w:rsidR="00930118">
        <w:rPr>
          <w:rFonts w:ascii="Times New Roman" w:hAnsi="Times New Roman"/>
          <w:sz w:val="22"/>
          <w:szCs w:val="22"/>
        </w:rPr>
      </w:r>
      <w:r w:rsidR="00930118">
        <w:rPr>
          <w:rFonts w:ascii="Times New Roman" w:hAnsi="Times New Roman"/>
          <w:sz w:val="22"/>
          <w:szCs w:val="22"/>
        </w:rPr>
        <w:fldChar w:fldCharType="separate"/>
      </w:r>
      <w:r w:rsidR="00930118">
        <w:rPr>
          <w:rFonts w:ascii="Times New Roman" w:hAnsi="Times New Roman"/>
          <w:noProof/>
          <w:sz w:val="22"/>
          <w:szCs w:val="22"/>
        </w:rPr>
        <w:t>(e.g., the illumination; Pearce, Crichton, Mackiewicz, Finlayson, &amp; Hurlbert, 2014; Radonjić et al., 2016; Radonjić et al., 2018; Aston, Radonjić, Brainard, &amp; Hurlbert, 2019; Alvaro, Linhares, Moreira, Lillo, &amp; Nascimento, 2017)</w:t>
      </w:r>
      <w:r w:rsidR="00930118">
        <w:rPr>
          <w:rFonts w:ascii="Times New Roman" w:hAnsi="Times New Roman"/>
          <w:sz w:val="22"/>
          <w:szCs w:val="22"/>
        </w:rPr>
        <w:fldChar w:fldCharType="end"/>
      </w:r>
      <w:r w:rsidR="00162F9E">
        <w:rPr>
          <w:rFonts w:ascii="Times New Roman" w:hAnsi="Times New Roman"/>
          <w:sz w:val="22"/>
          <w:szCs w:val="22"/>
        </w:rPr>
        <w:t xml:space="preserve">, rather than a change in the object property of interest </w:t>
      </w:r>
      <w:r w:rsidR="00930118">
        <w:rPr>
          <w:rFonts w:ascii="Times New Roman" w:hAnsi="Times New Roman"/>
          <w:sz w:val="22"/>
          <w:szCs w:val="22"/>
        </w:rPr>
        <w:fldChar w:fldCharType="begin"/>
      </w:r>
      <w:r w:rsidR="00930118">
        <w:rPr>
          <w:rFonts w:ascii="Times New Roman" w:hAnsi="Times New Roman"/>
          <w:sz w:val="22"/>
          <w:szCs w:val="22"/>
        </w:rPr>
        <w:instrText xml:space="preserve"> ADDIN EN.CITE &lt;EndNote&gt;&lt;Cite&gt;&lt;Author&gt;Morimoto&lt;/Author&gt;&lt;Year&gt;2018&lt;/Year&gt;&lt;RecNum&gt;80&lt;/RecNum&gt;&lt;IDText&gt;29603985&lt;/IDText&gt;&lt;Prefix&gt;e.g.`, surface reflectance`; for work that measures surface reflectance discrimination thresholds see &lt;/Prefix&gt;&lt;DisplayText&gt;(e.g., surface reflectance; for work that measures surface reflectance discrimination thresholds see Morimoto &amp;amp; Smithson, 2018)&lt;/DisplayText&gt;&lt;record&gt;&lt;rec-number&gt;80&lt;/rec-number&gt;&lt;foreign-keys&gt;&lt;key app="EN" db-id="zr5fzd222xvvdvewxvlv0eemp5f5rezev9p2" timestamp="1622994592"&gt;80&lt;/key&gt;&lt;/foreign-keys&gt;&lt;ref-type name="Journal Article"&gt;17&lt;/ref-type&gt;&lt;contributors&gt;&lt;authors&gt;&lt;author&gt;Morimoto, T.&lt;/author&gt;&lt;author&gt;Smithson, H. E.&lt;/author&gt;&lt;/authors&gt;&lt;/contributors&gt;&lt;titles&gt;&lt;title&gt;Discrimination of spectral reflectance under environmental illumination&lt;/title&gt;&lt;secondary-title&gt;J Opt Soc Am A Opt Image Sci Vis&lt;/secondary-title&gt;&lt;/titles&gt;&lt;periodical&gt;&lt;full-title&gt;J Opt Soc Am A Opt Image Sci Vis&lt;/full-title&gt;&lt;/periodical&gt;&lt;pages&gt;B244-B255&lt;/pages&gt;&lt;volume&gt;35&lt;/volume&gt;&lt;number&gt;4&lt;/number&gt;&lt;edition&gt;2018/04/01&lt;/edition&gt;&lt;dates&gt;&lt;year&gt;2018&lt;/year&gt;&lt;pub-dates&gt;&lt;date&gt;Apr 1&lt;/date&gt;&lt;/pub-dates&gt;&lt;/dates&gt;&lt;isbn&gt;1520-8532 (Electronic)&amp;#xD;1084-7529 (Linking)&lt;/isbn&gt;&lt;accession-num&gt;29603985&lt;/accession-num&gt;&lt;urls&gt;&lt;related-urls&gt;&lt;url&gt;https://www.ncbi.nlm.nih.gov/pubmed/29603985&lt;/url&gt;&lt;/related-urls&gt;&lt;/urls&gt;&lt;custom2&gt;PMC5894873&lt;/custom2&gt;&lt;electronic-resource-num&gt;10.1364/JOSAA.35.00B244&lt;/electronic-resource-num&gt;&lt;/record&gt;&lt;/Cite&gt;&lt;/EndNote&gt;</w:instrText>
      </w:r>
      <w:r w:rsidR="00930118">
        <w:rPr>
          <w:rFonts w:ascii="Times New Roman" w:hAnsi="Times New Roman"/>
          <w:sz w:val="22"/>
          <w:szCs w:val="22"/>
        </w:rPr>
        <w:fldChar w:fldCharType="separate"/>
      </w:r>
      <w:r w:rsidR="00930118">
        <w:rPr>
          <w:rFonts w:ascii="Times New Roman" w:hAnsi="Times New Roman"/>
          <w:noProof/>
          <w:sz w:val="22"/>
          <w:szCs w:val="22"/>
        </w:rPr>
        <w:t>(e.g., surface reflectance; for work that measures surface reflectance discrimination thresholds see Morimoto &amp; Smithson, 2018)</w:t>
      </w:r>
      <w:r w:rsidR="00930118">
        <w:rPr>
          <w:rFonts w:ascii="Times New Roman" w:hAnsi="Times New Roman"/>
          <w:sz w:val="22"/>
          <w:szCs w:val="22"/>
        </w:rPr>
        <w:fldChar w:fldCharType="end"/>
      </w:r>
      <w:r w:rsidR="00930118">
        <w:rPr>
          <w:rFonts w:ascii="Times New Roman" w:hAnsi="Times New Roman"/>
          <w:sz w:val="22"/>
          <w:szCs w:val="22"/>
        </w:rPr>
        <w:t xml:space="preserve">. </w:t>
      </w:r>
      <w:r w:rsidR="00F0263D">
        <w:rPr>
          <w:rFonts w:ascii="Times New Roman" w:hAnsi="Times New Roman"/>
          <w:sz w:val="22"/>
          <w:szCs w:val="22"/>
        </w:rPr>
        <w:t xml:space="preserve">The </w:t>
      </w:r>
      <w:r w:rsidR="00432ED1">
        <w:rPr>
          <w:rFonts w:ascii="Times New Roman" w:hAnsi="Times New Roman"/>
          <w:sz w:val="22"/>
          <w:szCs w:val="22"/>
        </w:rPr>
        <w:t xml:space="preserve">connection to constancy is via the linking proposition that for sub-threshold illumination changes, the visual system cannot detect any change in the image and thus that the perceptual representation of surface reflectance, as well as of illumination, is stable across such sub-threshold illumination changes. </w:t>
      </w:r>
      <w:r w:rsidR="005C09C8">
        <w:rPr>
          <w:rFonts w:ascii="Times New Roman" w:hAnsi="Times New Roman"/>
          <w:sz w:val="22"/>
          <w:szCs w:val="22"/>
        </w:rPr>
        <w:t>How</w:t>
      </w:r>
      <w:r w:rsidR="00C72C9D">
        <w:rPr>
          <w:rFonts w:ascii="Times New Roman" w:hAnsi="Times New Roman"/>
          <w:sz w:val="22"/>
          <w:szCs w:val="22"/>
        </w:rPr>
        <w:t>ever,</w:t>
      </w:r>
      <w:r w:rsidR="005C09C8">
        <w:rPr>
          <w:rFonts w:ascii="Times New Roman" w:hAnsi="Times New Roman"/>
          <w:sz w:val="22"/>
          <w:szCs w:val="22"/>
        </w:rPr>
        <w:t xml:space="preserve"> </w:t>
      </w:r>
      <w:r w:rsidR="00EC16CE">
        <w:rPr>
          <w:rFonts w:ascii="Times New Roman" w:hAnsi="Times New Roman"/>
          <w:sz w:val="22"/>
          <w:szCs w:val="22"/>
        </w:rPr>
        <w:t xml:space="preserve">how </w:t>
      </w:r>
      <w:r w:rsidR="005C09C8">
        <w:rPr>
          <w:rFonts w:ascii="Times New Roman" w:hAnsi="Times New Roman"/>
          <w:sz w:val="22"/>
          <w:szCs w:val="22"/>
        </w:rPr>
        <w:t>the results of</w:t>
      </w:r>
      <w:r w:rsidR="00F0263D">
        <w:rPr>
          <w:rFonts w:ascii="Times New Roman" w:hAnsi="Times New Roman"/>
          <w:sz w:val="22"/>
          <w:szCs w:val="22"/>
        </w:rPr>
        <w:t xml:space="preserve"> </w:t>
      </w:r>
      <w:r w:rsidR="00432ED1">
        <w:rPr>
          <w:rFonts w:ascii="Times New Roman" w:hAnsi="Times New Roman"/>
          <w:sz w:val="22"/>
          <w:szCs w:val="22"/>
        </w:rPr>
        <w:t>illumination discrimination thresholds</w:t>
      </w:r>
      <w:r w:rsidR="00F0263D">
        <w:rPr>
          <w:rFonts w:ascii="Times New Roman" w:hAnsi="Times New Roman"/>
          <w:sz w:val="22"/>
          <w:szCs w:val="22"/>
        </w:rPr>
        <w:t xml:space="preserve">, which probe </w:t>
      </w:r>
      <w:r w:rsidR="00432ED1">
        <w:rPr>
          <w:rFonts w:ascii="Times New Roman" w:hAnsi="Times New Roman"/>
          <w:sz w:val="22"/>
          <w:szCs w:val="22"/>
        </w:rPr>
        <w:t>the effect of small</w:t>
      </w:r>
      <w:r w:rsidR="00F0263D">
        <w:rPr>
          <w:rFonts w:ascii="Times New Roman" w:hAnsi="Times New Roman"/>
          <w:sz w:val="22"/>
          <w:szCs w:val="22"/>
        </w:rPr>
        <w:t xml:space="preserve"> illumination changes, </w:t>
      </w:r>
      <w:r w:rsidR="00937C24">
        <w:rPr>
          <w:rFonts w:ascii="Times New Roman" w:hAnsi="Times New Roman"/>
          <w:sz w:val="22"/>
          <w:szCs w:val="22"/>
        </w:rPr>
        <w:t>relate to</w:t>
      </w:r>
      <w:r w:rsidR="005A3922">
        <w:rPr>
          <w:rFonts w:ascii="Times New Roman" w:hAnsi="Times New Roman"/>
          <w:sz w:val="22"/>
          <w:szCs w:val="22"/>
        </w:rPr>
        <w:t xml:space="preserve"> the</w:t>
      </w:r>
      <w:r w:rsidR="00F0263D">
        <w:rPr>
          <w:rFonts w:ascii="Times New Roman" w:hAnsi="Times New Roman"/>
          <w:sz w:val="22"/>
          <w:szCs w:val="22"/>
        </w:rPr>
        <w:t xml:space="preserve"> stability of </w:t>
      </w:r>
      <w:r w:rsidR="003C56F5">
        <w:rPr>
          <w:rFonts w:ascii="Times New Roman" w:hAnsi="Times New Roman"/>
          <w:sz w:val="22"/>
          <w:szCs w:val="22"/>
        </w:rPr>
        <w:t xml:space="preserve">perceptual </w:t>
      </w:r>
      <w:r w:rsidR="00B457E1">
        <w:rPr>
          <w:rFonts w:ascii="Times New Roman" w:hAnsi="Times New Roman"/>
          <w:sz w:val="22"/>
          <w:szCs w:val="22"/>
        </w:rPr>
        <w:t xml:space="preserve">judgments </w:t>
      </w:r>
      <w:r w:rsidR="00F0263D">
        <w:rPr>
          <w:rFonts w:ascii="Times New Roman" w:hAnsi="Times New Roman"/>
          <w:sz w:val="22"/>
          <w:szCs w:val="22"/>
        </w:rPr>
        <w:t xml:space="preserve">across </w:t>
      </w:r>
      <w:r w:rsidR="005C09C8">
        <w:rPr>
          <w:rFonts w:ascii="Times New Roman" w:hAnsi="Times New Roman"/>
          <w:sz w:val="22"/>
          <w:szCs w:val="22"/>
        </w:rPr>
        <w:t>larger illumination changes that occur in natural viewing has not been worked out</w:t>
      </w:r>
      <w:r w:rsidR="00937C24">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&lt;EndNote&gt;&lt;Cite&gt;&lt;Author&gt;Weiss&lt;/Author&gt;&lt;Year&gt;2017&lt;/Year&gt;&lt;RecNum&gt;27&lt;/RecNum&gt;&lt;IDText&gt;Weiss2017Determinantsofcolour&lt;/IDText&gt;&lt;Prefix&gt;but see &lt;/Prefix&gt;&lt;DisplayText&gt;(but see Weiss, Witzel, &amp;amp; Gegenfurtner, 2017)&lt;/DisplayText&gt;&lt;record&gt;&lt;rec-number&gt;27&lt;/rec-number&gt;&lt;foreign-keys&gt;&lt;key app="EN" db-id="zr5fzd222xvvdvewxvlv0eemp5f5rezev9p2" timestamp="1620224998"&gt;27&lt;/key&gt;&lt;/foreign-keys&gt;&lt;ref-type name="Journal Article"&gt;17&lt;/ref-type&gt;&lt;contributors&gt;&lt;authors&gt;&lt;author&gt;Weiss, D.&lt;/author&gt;&lt;author&gt;Witzel, C.&lt;/author&gt;&lt;author&gt;Gegenfurtner, K.&lt;/author&gt;&lt;/authors&gt;&lt;/contributors&gt;&lt;titles&gt;&lt;title&gt;Determinants of colour constancy and the blue bias&lt;/title&gt;&lt;secondary-title&gt;i-Perception&lt;/secondary-title&gt;&lt;/titles&gt;&lt;periodical&gt;&lt;full-title&gt;i-Perception&lt;/full-title&gt;&lt;/periodical&gt;&lt;pages&gt;204166951773963&lt;/pages&gt;&lt;volume&gt;8&lt;/volume&gt;&lt;number&gt;6&lt;/number&gt;&lt;dates&gt;&lt;year&gt;2017&lt;/year&gt;&lt;/dates&gt;&lt;isbn&gt;2041-6695&amp;#xD;2041-6695&lt;/isbn&gt;&lt;accession-num&gt;Weiss2017Determinantsofcolour&lt;/accession-num&gt;&lt;urls&gt;&lt;/urls&gt;&lt;electronic-resource-num&gt;10.1177/2041669517739635&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(but see Weiss, Witzel, &amp; Gegenfurtner, 2017)</w:t>
      </w:r>
      <w:r w:rsidR="00B66158">
        <w:rPr>
          <w:rFonts w:ascii="Times New Roman" w:hAnsi="Times New Roman"/>
          <w:sz w:val="22"/>
          <w:szCs w:val="22"/>
        </w:rPr>
        <w:fldChar w:fldCharType="end"/>
      </w:r>
      <w:r w:rsidR="005C09C8">
        <w:rPr>
          <w:rFonts w:ascii="Times New Roman" w:hAnsi="Times New Roman"/>
          <w:sz w:val="22"/>
          <w:szCs w:val="22"/>
        </w:rPr>
        <w:t>.</w:t>
      </w:r>
    </w:p>
    <w:p w14:paraId="78A5BBE8" w14:textId="77777777" w:rsidR="00BA2078" w:rsidRDefault="00BA2078">
      <w:pPr>
        <w:pStyle w:val="Default"/>
        <w:spacing w:before="0"/>
        <w:rPr>
          <w:rFonts w:ascii="Times New Roman" w:hAnsi="Times New Roman"/>
          <w:sz w:val="22"/>
          <w:szCs w:val="22"/>
        </w:rPr>
      </w:pPr>
    </w:p>
    <w:p w14:paraId="04351FC8" w14:textId="406C614A" w:rsidR="00650716" w:rsidRDefault="00BC3F5A" w:rsidP="009636EC">
      <w:pPr>
        <w:pStyle w:val="Default"/>
        <w:spacing w:before="0"/>
        <w:rPr>
          <w:rFonts w:ascii="Times New Roman" w:hAnsi="Times New Roman"/>
          <w:sz w:val="22"/>
          <w:szCs w:val="22"/>
        </w:rPr>
      </w:pPr>
      <w:r>
        <w:rPr>
          <w:rFonts w:ascii="Times New Roman" w:hAnsi="Times New Roman"/>
          <w:sz w:val="22"/>
          <w:szCs w:val="22"/>
        </w:rPr>
        <w:t xml:space="preserve">Here we </w:t>
      </w:r>
      <w:r w:rsidR="009B62D6">
        <w:rPr>
          <w:rFonts w:ascii="Times New Roman" w:hAnsi="Times New Roman"/>
          <w:sz w:val="22"/>
          <w:szCs w:val="22"/>
        </w:rPr>
        <w:t>introduce</w:t>
      </w:r>
      <w:r>
        <w:rPr>
          <w:rFonts w:ascii="Times New Roman" w:hAnsi="Times New Roman"/>
          <w:sz w:val="22"/>
          <w:szCs w:val="22"/>
        </w:rPr>
        <w:t xml:space="preserve"> </w:t>
      </w:r>
      <w:r w:rsidR="00BA2078">
        <w:rPr>
          <w:rFonts w:ascii="Times New Roman" w:hAnsi="Times New Roman"/>
          <w:sz w:val="22"/>
          <w:szCs w:val="22"/>
        </w:rPr>
        <w:t xml:space="preserve">a new </w:t>
      </w:r>
      <w:r>
        <w:rPr>
          <w:rFonts w:ascii="Times New Roman" w:hAnsi="Times New Roman"/>
          <w:sz w:val="22"/>
          <w:szCs w:val="22"/>
        </w:rPr>
        <w:t xml:space="preserve">approach to using a psychophysical threshold paradigm to draw inferences about </w:t>
      </w:r>
      <w:r w:rsidR="00BA2078">
        <w:rPr>
          <w:rFonts w:ascii="Times New Roman" w:hAnsi="Times New Roman"/>
          <w:sz w:val="22"/>
          <w:szCs w:val="22"/>
        </w:rPr>
        <w:t>perceptual constancy and its underlying mechanisms</w:t>
      </w:r>
      <w:r w:rsidR="00301CA7">
        <w:rPr>
          <w:rFonts w:ascii="Times New Roman" w:hAnsi="Times New Roman"/>
          <w:sz w:val="22"/>
          <w:szCs w:val="22"/>
        </w:rPr>
        <w:t xml:space="preserve">, based on measuring how thresholds for a task-relevant scene property are affected by variation in a task-irrelevant scene property. This approach is conceptually similar to studying how thresholds are affected by addition of spatially white or pink noise </w: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(Legge, Kersten, &amp; Burgess, 1987; Pelli, 1990; Pelli &amp; Farell, 1999)</w:t>
      </w:r>
      <w:r w:rsidR="00B66158">
        <w:rPr>
          <w:rFonts w:ascii="Times New Roman" w:hAnsi="Times New Roman"/>
          <w:sz w:val="22"/>
          <w:szCs w:val="22"/>
        </w:rPr>
        <w:fldChar w:fldCharType="end"/>
      </w:r>
      <w:r w:rsidR="007C477B">
        <w:rPr>
          <w:rFonts w:ascii="Times New Roman" w:hAnsi="Times New Roman"/>
          <w:sz w:val="22"/>
          <w:szCs w:val="22"/>
        </w:rPr>
        <w:t xml:space="preserve">, but with the noise introduced as variation in distal scene </w:t>
      </w:r>
      <w:r w:rsidR="00C34382">
        <w:rPr>
          <w:rFonts w:ascii="Times New Roman" w:hAnsi="Times New Roman"/>
          <w:sz w:val="22"/>
          <w:szCs w:val="22"/>
        </w:rPr>
        <w:t>properties</w:t>
      </w:r>
      <w:r w:rsidR="00ED7205">
        <w:rPr>
          <w:rFonts w:ascii="Times New Roman" w:hAnsi="Times New Roman"/>
          <w:sz w:val="22"/>
          <w:szCs w:val="22"/>
        </w:rPr>
        <w:t xml:space="preserve"> </w:t>
      </w:r>
      <w:r w:rsidR="00ED7205">
        <w:rPr>
          <w:rFonts w:ascii="Times New Roman" w:hAnsi="Times New Roman"/>
          <w:sz w:val="22"/>
          <w:szCs w:val="22"/>
        </w:rPr>
        <w:fldChar w:fldCharType="begin"/>
      </w:r>
      <w:r w:rsidR="00ED7205">
        <w:rPr>
          <w:rFonts w:ascii="Times New Roman" w:hAnsi="Times New Roman"/>
          <w:sz w:val="22"/>
          <w:szCs w:val="22"/>
        </w:rPr>
        <w:instrText xml:space="preserve"> ADDIN EN.CITE &lt;EndNote&gt;&lt;Cite&gt;&lt;Author&gt;Zhu&lt;/Author&gt;&lt;Year&gt;2021&lt;/Year&gt;&lt;RecNum&gt;79&lt;/RecNum&gt;&lt;Prefix&gt;for related recent work`, see &lt;/Prefix&gt;&lt;DisplayText&gt;(for related recent work, see Zhu, Yuille, &amp;amp; Kersten, 2021)&lt;/DisplayText&gt;&lt;record&gt;&lt;rec-number&gt;79&lt;/rec-number&gt;&lt;foreign-keys&gt;&lt;key app="EN" db-id="zr5fzd222xvvdvewxvlv0eemp5f5rezev9p2" timestamp="1622994296"&gt;79&lt;/key&gt;&lt;/foreign-keys&gt;&lt;ref-type name="Conference Paper"&gt;47&lt;/ref-type&gt;&lt;contributors&gt;&lt;authors&gt;&lt;author&gt;Zhu, H.&lt;/author&gt;&lt;author&gt;Yuille, A.&lt;/author&gt;&lt;author&gt;Kersten, D.&lt;/author&gt;&lt;/authors&gt;&lt;/contributors&gt;&lt;titles&gt;&lt;title&gt;Three-dimensional pose discrimination in natural images of humans&lt;/title&gt;&lt;secondary-title&gt;Annual Meeting of the Vision Sciences Society&lt;/secondary-title&gt;&lt;/titles&gt;&lt;section&gt;Poster A70&lt;/section&gt;&lt;dates&gt;&lt;year&gt;2021&lt;/year&gt;&lt;pub-dates&gt;&lt;date&gt;May 21-26, 2021&lt;/date&gt;&lt;/pub-dates&gt;&lt;/dates&gt;&lt;pub-location&gt;Virtual Meeting&lt;/pub-location&gt;&lt;urls&gt;&lt;/urls&gt;&lt;/record&gt;&lt;/Cite&gt;&lt;/EndNote&gt;</w:instrText>
      </w:r>
      <w:r w:rsidR="00ED7205">
        <w:rPr>
          <w:rFonts w:ascii="Times New Roman" w:hAnsi="Times New Roman"/>
          <w:sz w:val="22"/>
          <w:szCs w:val="22"/>
        </w:rPr>
        <w:fldChar w:fldCharType="separate"/>
      </w:r>
      <w:r w:rsidR="00ED7205">
        <w:rPr>
          <w:rFonts w:ascii="Times New Roman" w:hAnsi="Times New Roman"/>
          <w:noProof/>
          <w:sz w:val="22"/>
          <w:szCs w:val="22"/>
        </w:rPr>
        <w:t>(for related recent work, see Zhu, Yuille, &amp; Kersten, 2021)</w:t>
      </w:r>
      <w:r w:rsidR="00ED7205">
        <w:rPr>
          <w:rFonts w:ascii="Times New Roman" w:hAnsi="Times New Roman"/>
          <w:sz w:val="22"/>
          <w:szCs w:val="22"/>
        </w:rPr>
        <w:fldChar w:fldCharType="end"/>
      </w:r>
      <w:r w:rsidR="007C477B">
        <w:rPr>
          <w:rFonts w:ascii="Times New Roman" w:hAnsi="Times New Roman"/>
          <w:sz w:val="22"/>
          <w:szCs w:val="22"/>
        </w:rPr>
        <w:t>.</w:t>
      </w:r>
      <w:r w:rsidR="00301CA7">
        <w:rPr>
          <w:rFonts w:ascii="Times New Roman" w:hAnsi="Times New Roman"/>
          <w:sz w:val="22"/>
          <w:szCs w:val="22"/>
        </w:rPr>
        <w:t xml:space="preserve"> In this paper,</w:t>
      </w:r>
      <w:r w:rsidR="009636EC">
        <w:rPr>
          <w:rFonts w:ascii="Times New Roman" w:hAnsi="Times New Roman"/>
          <w:sz w:val="22"/>
          <w:szCs w:val="22"/>
        </w:rPr>
        <w:t xml:space="preserve"> we apply </w:t>
      </w:r>
      <w:r w:rsidR="005D5C64">
        <w:rPr>
          <w:rFonts w:ascii="Times New Roman" w:hAnsi="Times New Roman"/>
          <w:sz w:val="22"/>
          <w:szCs w:val="22"/>
        </w:rPr>
        <w:t xml:space="preserve">this </w:t>
      </w:r>
      <w:r w:rsidR="00301CA7">
        <w:rPr>
          <w:rFonts w:ascii="Times New Roman" w:hAnsi="Times New Roman"/>
          <w:sz w:val="22"/>
          <w:szCs w:val="22"/>
        </w:rPr>
        <w:t>approach</w:t>
      </w:r>
      <w:r w:rsidR="009636EC">
        <w:rPr>
          <w:rFonts w:ascii="Times New Roman" w:hAnsi="Times New Roman"/>
          <w:sz w:val="22"/>
          <w:szCs w:val="22"/>
        </w:rPr>
        <w:t xml:space="preserve"> towards understanding lightness constancy</w:t>
      </w:r>
      <w:r w:rsidR="00824D6E">
        <w:rPr>
          <w:rFonts w:ascii="Times New Roman" w:hAnsi="Times New Roman"/>
          <w:sz w:val="22"/>
          <w:szCs w:val="22"/>
        </w:rPr>
        <w:t xml:space="preserve"> in naturalistic scenes</w:t>
      </w:r>
      <w:r w:rsidR="001F740C">
        <w:rPr>
          <w:rFonts w:ascii="Times New Roman" w:hAnsi="Times New Roman"/>
          <w:sz w:val="22"/>
          <w:szCs w:val="22"/>
        </w:rPr>
        <w:t xml:space="preserve"> rendered using computer graphics</w:t>
      </w:r>
      <w:r w:rsidR="009636EC">
        <w:rPr>
          <w:rFonts w:ascii="Times New Roman" w:hAnsi="Times New Roman"/>
          <w:sz w:val="22"/>
          <w:szCs w:val="22"/>
        </w:rPr>
        <w:t xml:space="preserve">, but the ideas are general. </w:t>
      </w:r>
      <w:r w:rsidR="007A4E03">
        <w:rPr>
          <w:rFonts w:ascii="Times New Roman" w:hAnsi="Times New Roman"/>
          <w:sz w:val="22"/>
          <w:szCs w:val="22"/>
        </w:rPr>
        <w:t>F</w:t>
      </w:r>
      <w:r w:rsidR="00412A92">
        <w:rPr>
          <w:rFonts w:ascii="Times New Roman" w:hAnsi="Times New Roman"/>
          <w:sz w:val="22"/>
          <w:szCs w:val="22"/>
        </w:rPr>
        <w:t>irst</w:t>
      </w:r>
      <w:r w:rsidR="007A4E03">
        <w:rPr>
          <w:rFonts w:ascii="Times New Roman" w:hAnsi="Times New Roman"/>
          <w:sz w:val="22"/>
          <w:szCs w:val="22"/>
        </w:rPr>
        <w:t>, we</w:t>
      </w:r>
      <w:r w:rsidR="00412A92">
        <w:rPr>
          <w:rFonts w:ascii="Times New Roman" w:hAnsi="Times New Roman"/>
          <w:sz w:val="22"/>
          <w:szCs w:val="22"/>
        </w:rPr>
        <w:t xml:space="preserve"> </w:t>
      </w:r>
      <w:r w:rsidR="00D00C92">
        <w:rPr>
          <w:rFonts w:ascii="Times New Roman" w:hAnsi="Times New Roman"/>
          <w:sz w:val="22"/>
          <w:szCs w:val="22"/>
        </w:rPr>
        <w:t>measure</w:t>
      </w:r>
      <w:r w:rsidR="00D949EF">
        <w:rPr>
          <w:rFonts w:ascii="Times New Roman" w:hAnsi="Times New Roman"/>
          <w:sz w:val="22"/>
          <w:szCs w:val="22"/>
        </w:rPr>
        <w:t xml:space="preserve"> </w:t>
      </w:r>
      <w:r w:rsidR="00412A92">
        <w:rPr>
          <w:rFonts w:ascii="Times New Roman" w:hAnsi="Times New Roman"/>
          <w:sz w:val="22"/>
          <w:szCs w:val="22"/>
        </w:rPr>
        <w:t xml:space="preserve">human </w:t>
      </w:r>
      <w:r w:rsidR="00D949EF">
        <w:rPr>
          <w:rFonts w:ascii="Times New Roman" w:hAnsi="Times New Roman"/>
          <w:sz w:val="22"/>
          <w:szCs w:val="22"/>
        </w:rPr>
        <w:t xml:space="preserve">ability to discriminate the </w:t>
      </w:r>
      <w:r w:rsidR="00ED23E0">
        <w:rPr>
          <w:rFonts w:ascii="Times New Roman" w:hAnsi="Times New Roman"/>
          <w:sz w:val="22"/>
          <w:szCs w:val="22"/>
        </w:rPr>
        <w:t xml:space="preserve">achromatic surface reflectance </w:t>
      </w:r>
      <w:r w:rsidR="00D949EF">
        <w:rPr>
          <w:rFonts w:ascii="Times New Roman" w:hAnsi="Times New Roman"/>
          <w:sz w:val="22"/>
          <w:szCs w:val="22"/>
        </w:rPr>
        <w:t>of two objects</w:t>
      </w:r>
      <w:r w:rsidR="0093798E">
        <w:rPr>
          <w:rFonts w:ascii="Times New Roman" w:hAnsi="Times New Roman"/>
          <w:sz w:val="22"/>
          <w:szCs w:val="22"/>
        </w:rPr>
        <w:t xml:space="preserve"> in the absence of any object-extr</w:t>
      </w:r>
      <w:r w:rsidR="00415673">
        <w:rPr>
          <w:rFonts w:ascii="Times New Roman" w:hAnsi="Times New Roman"/>
          <w:sz w:val="22"/>
          <w:szCs w:val="22"/>
        </w:rPr>
        <w:t>i</w:t>
      </w:r>
      <w:r w:rsidR="0093798E">
        <w:rPr>
          <w:rFonts w:ascii="Times New Roman" w:hAnsi="Times New Roman"/>
          <w:sz w:val="22"/>
          <w:szCs w:val="22"/>
        </w:rPr>
        <w:t>nsic variation</w:t>
      </w:r>
      <w:r w:rsidR="00D949EF">
        <w:rPr>
          <w:rFonts w:ascii="Times New Roman" w:hAnsi="Times New Roman"/>
          <w:sz w:val="22"/>
          <w:szCs w:val="22"/>
        </w:rPr>
        <w:t xml:space="preserve">. </w:t>
      </w:r>
      <w:r w:rsidR="00CE23BD">
        <w:rPr>
          <w:rFonts w:ascii="Times New Roman" w:hAnsi="Times New Roman"/>
          <w:sz w:val="22"/>
          <w:szCs w:val="22"/>
        </w:rPr>
        <w:t xml:space="preserve">Next, we </w:t>
      </w:r>
      <w:r w:rsidR="007A4E03">
        <w:rPr>
          <w:rFonts w:ascii="Times New Roman" w:hAnsi="Times New Roman"/>
          <w:sz w:val="22"/>
          <w:szCs w:val="22"/>
        </w:rPr>
        <w:t xml:space="preserve">measure </w:t>
      </w:r>
      <w:r w:rsidR="00D949EF">
        <w:rPr>
          <w:rFonts w:ascii="Times New Roman" w:hAnsi="Times New Roman"/>
          <w:sz w:val="22"/>
          <w:szCs w:val="22"/>
        </w:rPr>
        <w:t xml:space="preserve">how </w:t>
      </w:r>
      <w:r w:rsidR="002D7BBD">
        <w:rPr>
          <w:rFonts w:ascii="Times New Roman" w:hAnsi="Times New Roman"/>
          <w:sz w:val="22"/>
          <w:szCs w:val="22"/>
        </w:rPr>
        <w:t xml:space="preserve">these </w:t>
      </w:r>
      <w:r w:rsidR="00D949EF">
        <w:rPr>
          <w:rFonts w:ascii="Times New Roman" w:hAnsi="Times New Roman"/>
          <w:sz w:val="22"/>
          <w:szCs w:val="22"/>
        </w:rPr>
        <w:t>discrimination thresholds</w:t>
      </w:r>
      <w:r w:rsidR="00ED23E0">
        <w:rPr>
          <w:rFonts w:ascii="Times New Roman" w:hAnsi="Times New Roman"/>
          <w:sz w:val="22"/>
          <w:szCs w:val="22"/>
        </w:rPr>
        <w:t>, which we refer to as lightness discrimination thresholds,</w:t>
      </w:r>
      <w:r w:rsidR="00D949EF">
        <w:rPr>
          <w:rFonts w:ascii="Times New Roman" w:hAnsi="Times New Roman"/>
          <w:sz w:val="22"/>
          <w:szCs w:val="22"/>
        </w:rPr>
        <w:t xml:space="preserve"> change </w:t>
      </w:r>
      <w:r w:rsidR="00482993">
        <w:rPr>
          <w:rFonts w:ascii="Times New Roman" w:hAnsi="Times New Roman"/>
          <w:sz w:val="22"/>
          <w:szCs w:val="22"/>
        </w:rPr>
        <w:t xml:space="preserve">with the introduction of </w:t>
      </w:r>
      <w:r w:rsidR="002D7BBD">
        <w:rPr>
          <w:rFonts w:ascii="Times New Roman" w:hAnsi="Times New Roman"/>
          <w:sz w:val="22"/>
          <w:szCs w:val="22"/>
        </w:rPr>
        <w:t xml:space="preserve">object-extrinsic </w:t>
      </w:r>
      <w:r w:rsidR="00D949EF">
        <w:rPr>
          <w:rFonts w:ascii="Times New Roman" w:hAnsi="Times New Roman"/>
          <w:sz w:val="22"/>
          <w:szCs w:val="22"/>
        </w:rPr>
        <w:t xml:space="preserve">variation </w:t>
      </w:r>
      <w:r w:rsidR="00482993">
        <w:rPr>
          <w:rFonts w:ascii="Times New Roman" w:hAnsi="Times New Roman"/>
          <w:sz w:val="22"/>
          <w:szCs w:val="22"/>
        </w:rPr>
        <w:t xml:space="preserve">in the form </w:t>
      </w:r>
      <w:r w:rsidR="0050327E">
        <w:rPr>
          <w:rFonts w:ascii="Times New Roman" w:hAnsi="Times New Roman"/>
          <w:sz w:val="22"/>
          <w:szCs w:val="22"/>
        </w:rPr>
        <w:t xml:space="preserve">of variability in the </w:t>
      </w:r>
      <w:r w:rsidR="00ED23E0">
        <w:rPr>
          <w:rFonts w:ascii="Times New Roman" w:hAnsi="Times New Roman"/>
          <w:sz w:val="22"/>
          <w:szCs w:val="22"/>
        </w:rPr>
        <w:t xml:space="preserve">reflectance spectra </w:t>
      </w:r>
      <w:r w:rsidR="00A57B06">
        <w:rPr>
          <w:rFonts w:ascii="Times New Roman" w:hAnsi="Times New Roman"/>
          <w:sz w:val="22"/>
          <w:szCs w:val="22"/>
        </w:rPr>
        <w:t>(</w:t>
      </w:r>
      <w:r w:rsidR="00ED23E0">
        <w:rPr>
          <w:rFonts w:ascii="Times New Roman" w:hAnsi="Times New Roman"/>
          <w:sz w:val="22"/>
          <w:szCs w:val="22"/>
        </w:rPr>
        <w:t>loosely, the colors</w:t>
      </w:r>
      <w:r w:rsidR="00A57B06">
        <w:rPr>
          <w:rFonts w:ascii="Times New Roman" w:hAnsi="Times New Roman"/>
          <w:sz w:val="22"/>
          <w:szCs w:val="22"/>
        </w:rPr>
        <w:t xml:space="preserve">) </w:t>
      </w:r>
      <w:r w:rsidR="00050389">
        <w:rPr>
          <w:rFonts w:ascii="Times New Roman" w:hAnsi="Times New Roman"/>
          <w:sz w:val="22"/>
          <w:szCs w:val="22"/>
        </w:rPr>
        <w:t xml:space="preserve">of </w:t>
      </w:r>
      <w:r w:rsidR="00ED23E0">
        <w:rPr>
          <w:rFonts w:ascii="Times New Roman" w:hAnsi="Times New Roman"/>
          <w:sz w:val="22"/>
          <w:szCs w:val="22"/>
        </w:rPr>
        <w:t xml:space="preserve">the </w:t>
      </w:r>
      <w:r w:rsidR="00105AAA">
        <w:rPr>
          <w:rFonts w:ascii="Times New Roman" w:hAnsi="Times New Roman"/>
          <w:sz w:val="22"/>
          <w:szCs w:val="22"/>
        </w:rPr>
        <w:t>background object</w:t>
      </w:r>
      <w:r w:rsidR="00913BFC">
        <w:rPr>
          <w:rFonts w:ascii="Times New Roman" w:hAnsi="Times New Roman"/>
          <w:sz w:val="22"/>
          <w:szCs w:val="22"/>
        </w:rPr>
        <w:t>s</w:t>
      </w:r>
      <w:r w:rsidR="00892BE2">
        <w:rPr>
          <w:rFonts w:ascii="Times New Roman" w:hAnsi="Times New Roman"/>
          <w:sz w:val="22"/>
          <w:szCs w:val="22"/>
        </w:rPr>
        <w:t xml:space="preserve"> </w:t>
      </w:r>
      <w:r w:rsidR="002D7BBD">
        <w:rPr>
          <w:rFonts w:ascii="Times New Roman" w:hAnsi="Times New Roman"/>
          <w:sz w:val="22"/>
          <w:szCs w:val="22"/>
        </w:rPr>
        <w:t>in the scene</w:t>
      </w:r>
      <w:r w:rsidR="007E4EA9">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&lt;EndNote&gt;&lt;Cite&gt;&lt;Author&gt;Lotto&lt;/Author&gt;&lt;Year&gt;1999&lt;/Year&gt;&lt;RecNum&gt;31&lt;/RecNum&gt;&lt;DisplayText&gt;(Lotto &amp;amp; Purves, 1999; Brown &amp;amp; MacLeod, 1997)&lt;/DisplayText&gt;&lt;record&gt;&lt;rec-number&gt;31&lt;/rec-number&gt;&lt;foreign-keys&gt;&lt;key app="EN" db-id="zr5fzd222xvvdvewxvlv0eemp5f5rezev9p2" timestamp="1620224998"&gt;31&lt;/key&gt;&lt;/foreign-keys&gt;&lt;ref-type name="Journal Article"&gt;17&lt;/ref-type&gt;&lt;contributors&gt;&lt;authors&gt;&lt;author&gt;Lotto, R. B.&lt;/author&gt;&lt;author&gt;Purves, D.&lt;/author&gt;&lt;/authors&gt;&lt;/contributors&gt;&lt;titles&gt;&lt;title&gt;The effects of color on brightness&lt;/title&gt;&lt;secondary-title&gt;Nature Neuroscience&lt;/secondary-title&gt;&lt;short-title&gt;The effects of color on brightness&lt;/short-title&gt;&lt;/titles&gt;&lt;periodical&gt;&lt;full-title&gt;Nature Neuroscience&lt;/full-title&gt;&lt;/periodical&gt;&lt;pages&gt;1010-1014&lt;/pages&gt;&lt;volume&gt;2&lt;/volume&gt;&lt;number&gt;11&lt;/number&gt;&lt;dates&gt;&lt;year&gt;1999&lt;/year&gt;&lt;/dates&gt;&lt;label&gt;Lotto1999effectsofcolor&lt;/label&gt;&lt;urls&gt;&lt;related-urls&gt;&lt;url&gt;https://www.nature.com/articles/nn1199_1010&lt;/url&gt;&lt;/related-urls&gt;&lt;/urls&gt;&lt;/record&gt;&lt;/Cite&gt;&lt;Cite&gt;&lt;Author&gt;Brown&lt;/Author&gt;&lt;Year&gt;1997&lt;/Year&gt;&lt;RecNum&gt;32&lt;/RecNum&gt;&lt;record&gt;&lt;rec-number&gt;32&lt;/rec-number&gt;&lt;foreign-keys&gt;&lt;key app="EN" db-id="zr5fzd222xvvdvewxvlv0eemp5f5rezev9p2" timestamp="1620224998"&gt;32&lt;/key&gt;&lt;/foreign-keys&gt;&lt;ref-type name="Journal Article"&gt;17&lt;/ref-type&gt;&lt;contributors&gt;&lt;authors&gt;&lt;author&gt;Brown, R. O.&lt;/author&gt;&lt;author&gt;MacLeod, D. I. A.&lt;/author&gt;&lt;/authors&gt;&lt;/contributors&gt;&lt;titles&gt;&lt;title&gt;Color appearance depends on the variance of surround colors&lt;/title&gt;&lt;secondary-title&gt;Current Biology&lt;/secondary-title&gt;&lt;short-title&gt;Color appearance depends on the variance of surround colors&lt;/short-title&gt;&lt;/titles&gt;&lt;periodical&gt;&lt;full-title&gt;Current Biology&lt;/full-title&gt;&lt;/periodical&gt;&lt;pages&gt;844-849&lt;/pages&gt;&lt;volume&gt;7&lt;/volume&gt;&lt;dates&gt;&lt;year&gt;1997&lt;/year&gt;&lt;/dates&gt;&lt;label&gt;Brown1997Colorappearancedepends&lt;/label&gt;&lt;urls&gt;&lt;related-urls&gt;&lt;url&gt;https://www.cell.com/current-biology/pdf/S0960-9822(06)00372-1.pdf&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(Lotto &amp; Purves, 1999; Brown &amp; MacLeod, 1997)</w:t>
      </w:r>
      <w:r w:rsidR="00B66158">
        <w:rPr>
          <w:rFonts w:ascii="Times New Roman" w:hAnsi="Times New Roman"/>
          <w:sz w:val="22"/>
          <w:szCs w:val="22"/>
        </w:rPr>
        <w:fldChar w:fldCharType="end"/>
      </w:r>
      <w:r w:rsidR="0008660C">
        <w:rPr>
          <w:rFonts w:ascii="Times New Roman" w:hAnsi="Times New Roman"/>
          <w:sz w:val="22"/>
          <w:szCs w:val="22"/>
        </w:rPr>
        <w:t>.</w:t>
      </w:r>
      <w:r w:rsidR="00001937" w:rsidDel="00001937">
        <w:rPr>
          <w:rFonts w:ascii="Times New Roman" w:hAnsi="Times New Roman"/>
          <w:sz w:val="22"/>
          <w:szCs w:val="22"/>
        </w:rPr>
        <w:t xml:space="preserve"> </w:t>
      </w:r>
      <w:proofErr w:type="gramStart"/>
      <w:ins w:id="4" w:author="Vijay Singh" w:date="2021-08-15T08:55:00Z">
        <w:r w:rsidR="00B60067">
          <w:rPr>
            <w:rFonts w:ascii="Times New Roman" w:hAnsi="Times New Roman"/>
            <w:sz w:val="22"/>
            <w:szCs w:val="22"/>
          </w:rPr>
          <w:t>Finally</w:t>
        </w:r>
        <w:proofErr w:type="gramEnd"/>
        <w:r w:rsidR="00B60067">
          <w:rPr>
            <w:rFonts w:ascii="Times New Roman" w:hAnsi="Times New Roman"/>
            <w:sz w:val="22"/>
            <w:szCs w:val="22"/>
          </w:rPr>
          <w:t xml:space="preserve"> we develop a theor</w:t>
        </w:r>
      </w:ins>
      <w:ins w:id="5" w:author="Vijay Singh" w:date="2021-08-15T08:56:00Z">
        <w:r w:rsidR="00B60067">
          <w:rPr>
            <w:rFonts w:ascii="Times New Roman" w:hAnsi="Times New Roman"/>
            <w:sz w:val="22"/>
            <w:szCs w:val="22"/>
          </w:rPr>
          <w:t>e</w:t>
        </w:r>
      </w:ins>
      <w:ins w:id="6" w:author="Vijay Singh" w:date="2021-08-15T08:55:00Z">
        <w:r w:rsidR="00B60067">
          <w:rPr>
            <w:rFonts w:ascii="Times New Roman" w:hAnsi="Times New Roman"/>
            <w:sz w:val="22"/>
            <w:szCs w:val="22"/>
          </w:rPr>
          <w:t xml:space="preserve">tical </w:t>
        </w:r>
      </w:ins>
      <w:ins w:id="7" w:author="Vijay Singh" w:date="2021-08-15T08:56:00Z">
        <w:r w:rsidR="00B60067">
          <w:rPr>
            <w:rFonts w:ascii="Times New Roman" w:hAnsi="Times New Roman"/>
            <w:sz w:val="22"/>
            <w:szCs w:val="22"/>
          </w:rPr>
          <w:t xml:space="preserve">framework to relate </w:t>
        </w:r>
      </w:ins>
      <w:ins w:id="8" w:author="Vijay Singh" w:date="2021-08-15T08:57:00Z">
        <w:r w:rsidR="00B60067">
          <w:rPr>
            <w:rFonts w:ascii="Times New Roman" w:hAnsi="Times New Roman"/>
            <w:sz w:val="22"/>
            <w:szCs w:val="22"/>
          </w:rPr>
          <w:t xml:space="preserve">the amount of extrinsic-variability to </w:t>
        </w:r>
      </w:ins>
      <w:ins w:id="9" w:author="Vijay Singh" w:date="2021-08-15T08:58:00Z">
        <w:r w:rsidR="00006427">
          <w:rPr>
            <w:rFonts w:ascii="Times New Roman" w:hAnsi="Times New Roman"/>
            <w:sz w:val="22"/>
            <w:szCs w:val="22"/>
          </w:rPr>
          <w:t xml:space="preserve">discrimination </w:t>
        </w:r>
      </w:ins>
      <w:ins w:id="10" w:author="Vijay Singh" w:date="2021-08-15T08:57:00Z">
        <w:r w:rsidR="00B60067">
          <w:rPr>
            <w:rFonts w:ascii="Times New Roman" w:hAnsi="Times New Roman"/>
            <w:sz w:val="22"/>
            <w:szCs w:val="22"/>
          </w:rPr>
          <w:t xml:space="preserve">thresholds. </w:t>
        </w:r>
      </w:ins>
      <w:r w:rsidR="00475DA6">
        <w:rPr>
          <w:rFonts w:ascii="Times New Roman" w:hAnsi="Times New Roman"/>
          <w:sz w:val="22"/>
          <w:szCs w:val="22"/>
        </w:rPr>
        <w:t>The discrimination threshold</w:t>
      </w:r>
      <w:r w:rsidR="00323241">
        <w:rPr>
          <w:rFonts w:ascii="Times New Roman" w:hAnsi="Times New Roman"/>
          <w:sz w:val="22"/>
          <w:szCs w:val="22"/>
        </w:rPr>
        <w:t xml:space="preserve"> at each level of background variation</w:t>
      </w:r>
      <w:r w:rsidR="00475DA6">
        <w:rPr>
          <w:rFonts w:ascii="Times New Roman" w:hAnsi="Times New Roman"/>
          <w:sz w:val="22"/>
          <w:szCs w:val="22"/>
        </w:rPr>
        <w:t xml:space="preserve"> </w:t>
      </w:r>
      <w:r w:rsidR="00323241">
        <w:rPr>
          <w:rFonts w:ascii="Times New Roman" w:hAnsi="Times New Roman"/>
          <w:sz w:val="22"/>
          <w:szCs w:val="22"/>
        </w:rPr>
        <w:t xml:space="preserve">quantifies </w:t>
      </w:r>
      <w:r w:rsidR="00475DA6">
        <w:rPr>
          <w:rFonts w:ascii="Times New Roman" w:hAnsi="Times New Roman"/>
          <w:sz w:val="22"/>
          <w:szCs w:val="22"/>
        </w:rPr>
        <w:t>the difficulty of the lightness discrimination task</w:t>
      </w:r>
      <w:r w:rsidR="00BB7FA0">
        <w:rPr>
          <w:rFonts w:ascii="Times New Roman" w:hAnsi="Times New Roman"/>
          <w:sz w:val="22"/>
          <w:szCs w:val="22"/>
        </w:rPr>
        <w:t xml:space="preserve"> in each condition</w:t>
      </w:r>
      <w:r w:rsidR="00475DA6">
        <w:rPr>
          <w:rFonts w:ascii="Times New Roman" w:hAnsi="Times New Roman"/>
          <w:sz w:val="22"/>
          <w:szCs w:val="22"/>
        </w:rPr>
        <w:t>. The change in thresholds from baseline (</w:t>
      </w:r>
      <w:r w:rsidR="00611404">
        <w:rPr>
          <w:rFonts w:ascii="Times New Roman" w:hAnsi="Times New Roman"/>
          <w:sz w:val="22"/>
          <w:szCs w:val="22"/>
        </w:rPr>
        <w:t>i.e.,</w:t>
      </w:r>
      <w:r w:rsidR="00475DA6">
        <w:rPr>
          <w:rFonts w:ascii="Times New Roman" w:hAnsi="Times New Roman"/>
          <w:sz w:val="22"/>
          <w:szCs w:val="22"/>
        </w:rPr>
        <w:t xml:space="preserve"> no background variation) quantifies the degree to which the object-extrinsic variation intrudes on the object-intrinsic representation</w:t>
      </w:r>
      <w:r w:rsidR="00D949EF">
        <w:rPr>
          <w:rFonts w:ascii="Times New Roman" w:hAnsi="Times New Roman"/>
          <w:sz w:val="22"/>
          <w:szCs w:val="22"/>
        </w:rPr>
        <w:t xml:space="preserve">. </w:t>
      </w:r>
      <w:r w:rsidR="00ED23E0">
        <w:rPr>
          <w:rFonts w:ascii="Times New Roman" w:hAnsi="Times New Roman"/>
          <w:sz w:val="22"/>
          <w:szCs w:val="22"/>
        </w:rPr>
        <w:t>More generally, we can think of this as a paradigm in which thresholds for discriminating a task-relevant stimulus variable</w:t>
      </w:r>
      <w:r w:rsidR="00EC16CE">
        <w:rPr>
          <w:rFonts w:ascii="Times New Roman" w:hAnsi="Times New Roman"/>
          <w:sz w:val="22"/>
          <w:szCs w:val="22"/>
        </w:rPr>
        <w:t xml:space="preserve">, </w:t>
      </w:r>
      <w:r w:rsidR="00ED23E0">
        <w:rPr>
          <w:rFonts w:ascii="Times New Roman" w:hAnsi="Times New Roman"/>
          <w:sz w:val="22"/>
          <w:szCs w:val="22"/>
        </w:rPr>
        <w:t>here achromatic surface reflectance, are measured in the face of variation of a task-irrelevant stimulus variable, here the reflectance of the background objects.</w:t>
      </w:r>
    </w:p>
    <w:p w14:paraId="72CA3E84" w14:textId="77777777" w:rsidR="00650716" w:rsidRDefault="00650716">
      <w:pPr>
        <w:pStyle w:val="Default"/>
        <w:spacing w:before="0"/>
        <w:rPr>
          <w:rFonts w:ascii="Times New Roman" w:hAnsi="Times New Roman"/>
          <w:sz w:val="22"/>
          <w:szCs w:val="22"/>
        </w:rPr>
      </w:pPr>
    </w:p>
    <w:p w14:paraId="76C096B7" w14:textId="46515FBF" w:rsidR="00BA5E45" w:rsidRDefault="00D34F86">
      <w:pPr>
        <w:pStyle w:val="Default"/>
        <w:spacing w:before="0"/>
        <w:rPr>
          <w:rFonts w:ascii="Times New Roman" w:hAnsi="Times New Roman"/>
          <w:sz w:val="22"/>
          <w:szCs w:val="22"/>
        </w:rPr>
      </w:pPr>
      <w:r>
        <w:rPr>
          <w:rFonts w:ascii="Times New Roman" w:hAnsi="Times New Roman"/>
          <w:sz w:val="22"/>
          <w:szCs w:val="22"/>
        </w:rPr>
        <w:t>A</w:t>
      </w:r>
      <w:r w:rsidR="00D949EF">
        <w:rPr>
          <w:rFonts w:ascii="Times New Roman" w:hAnsi="Times New Roman"/>
          <w:sz w:val="22"/>
          <w:szCs w:val="22"/>
        </w:rPr>
        <w:t xml:space="preserve">s the variation in background </w:t>
      </w:r>
      <w:r w:rsidR="00170371">
        <w:rPr>
          <w:rFonts w:ascii="Times New Roman" w:hAnsi="Times New Roman"/>
          <w:sz w:val="22"/>
          <w:szCs w:val="22"/>
        </w:rPr>
        <w:t xml:space="preserve">surface reflectance </w:t>
      </w:r>
      <w:r w:rsidR="00D949EF">
        <w:rPr>
          <w:rFonts w:ascii="Times New Roman" w:hAnsi="Times New Roman"/>
          <w:sz w:val="22"/>
          <w:szCs w:val="22"/>
        </w:rPr>
        <w:t xml:space="preserve">is increased, discrimination thresholds </w:t>
      </w:r>
      <w:r w:rsidR="0078043A">
        <w:rPr>
          <w:rFonts w:ascii="Times New Roman" w:hAnsi="Times New Roman"/>
          <w:sz w:val="22"/>
          <w:szCs w:val="22"/>
        </w:rPr>
        <w:t xml:space="preserve">are </w:t>
      </w:r>
      <w:r w:rsidR="00D949EF">
        <w:rPr>
          <w:rFonts w:ascii="Times New Roman" w:hAnsi="Times New Roman"/>
          <w:sz w:val="22"/>
          <w:szCs w:val="22"/>
        </w:rPr>
        <w:t xml:space="preserve">constant and then increase, with log squared threshold increasing linearly with log </w:t>
      </w:r>
      <w:r w:rsidR="00A462ED">
        <w:rPr>
          <w:rFonts w:ascii="Times New Roman" w:hAnsi="Times New Roman"/>
          <w:sz w:val="22"/>
          <w:szCs w:val="22"/>
        </w:rPr>
        <w:t xml:space="preserve">background </w:t>
      </w:r>
      <w:r w:rsidR="002E7258">
        <w:rPr>
          <w:rFonts w:ascii="Times New Roman" w:hAnsi="Times New Roman"/>
          <w:sz w:val="22"/>
          <w:szCs w:val="22"/>
        </w:rPr>
        <w:t xml:space="preserve">surface </w:t>
      </w:r>
      <w:r w:rsidR="00170371">
        <w:rPr>
          <w:rFonts w:ascii="Times New Roman" w:hAnsi="Times New Roman"/>
          <w:sz w:val="22"/>
          <w:szCs w:val="22"/>
        </w:rPr>
        <w:t xml:space="preserve">reflectance </w:t>
      </w:r>
      <w:r w:rsidR="00D949EF">
        <w:rPr>
          <w:rFonts w:ascii="Times New Roman" w:hAnsi="Times New Roman"/>
          <w:sz w:val="22"/>
          <w:szCs w:val="22"/>
        </w:rPr>
        <w:t xml:space="preserve">variance. The minimum discrimination threshold and the </w:t>
      </w:r>
      <w:r w:rsidR="00ED23E0">
        <w:rPr>
          <w:rFonts w:ascii="Times New Roman" w:hAnsi="Times New Roman"/>
          <w:sz w:val="22"/>
          <w:szCs w:val="22"/>
        </w:rPr>
        <w:t xml:space="preserve">background </w:t>
      </w:r>
      <w:r w:rsidR="00457D9E">
        <w:rPr>
          <w:rFonts w:ascii="Times New Roman" w:hAnsi="Times New Roman"/>
          <w:sz w:val="22"/>
          <w:szCs w:val="22"/>
        </w:rPr>
        <w:t xml:space="preserve">surface </w:t>
      </w:r>
      <w:r w:rsidR="00ED23E0">
        <w:rPr>
          <w:rFonts w:ascii="Times New Roman" w:hAnsi="Times New Roman"/>
          <w:sz w:val="22"/>
          <w:szCs w:val="22"/>
        </w:rPr>
        <w:t xml:space="preserve">reflectance </w:t>
      </w:r>
      <w:r w:rsidR="00D949EF">
        <w:rPr>
          <w:rFonts w:ascii="Times New Roman" w:hAnsi="Times New Roman"/>
          <w:sz w:val="22"/>
          <w:szCs w:val="22"/>
        </w:rPr>
        <w:t>variance at which the threshold begins to rise are consistent across different observers. Moreover, a simple model</w:t>
      </w:r>
      <w:r w:rsidR="00610B2B">
        <w:rPr>
          <w:rFonts w:ascii="Times New Roman" w:hAnsi="Times New Roman"/>
          <w:sz w:val="22"/>
          <w:szCs w:val="22"/>
        </w:rPr>
        <w:t xml:space="preserve"> rooted in </w:t>
      </w:r>
      <w:r w:rsidR="002A69E2">
        <w:rPr>
          <w:rFonts w:ascii="Times New Roman" w:hAnsi="Times New Roman"/>
          <w:sz w:val="22"/>
          <w:szCs w:val="22"/>
        </w:rPr>
        <w:t xml:space="preserve">Signal Detection Theory, </w:t>
      </w:r>
      <w:r w:rsidR="00D949EF">
        <w:rPr>
          <w:rFonts w:ascii="Times New Roman" w:hAnsi="Times New Roman"/>
          <w:sz w:val="22"/>
          <w:szCs w:val="22"/>
        </w:rPr>
        <w:t xml:space="preserve">that </w:t>
      </w:r>
      <w:r w:rsidR="00104839">
        <w:rPr>
          <w:rFonts w:ascii="Times New Roman" w:hAnsi="Times New Roman"/>
          <w:sz w:val="22"/>
          <w:szCs w:val="22"/>
        </w:rPr>
        <w:t xml:space="preserve">makes use of a </w:t>
      </w:r>
      <w:r w:rsidR="002A69E2">
        <w:rPr>
          <w:rFonts w:ascii="Times New Roman" w:hAnsi="Times New Roman"/>
          <w:sz w:val="22"/>
          <w:szCs w:val="22"/>
        </w:rPr>
        <w:t xml:space="preserve">single </w:t>
      </w:r>
      <w:r w:rsidR="00D949EF">
        <w:rPr>
          <w:rFonts w:ascii="Times New Roman" w:hAnsi="Times New Roman"/>
          <w:sz w:val="22"/>
          <w:szCs w:val="22"/>
        </w:rPr>
        <w:t xml:space="preserve">center-surround receptive field captures the essential features of </w:t>
      </w:r>
      <w:r w:rsidR="002A69E2">
        <w:rPr>
          <w:rFonts w:ascii="Times New Roman" w:hAnsi="Times New Roman"/>
          <w:sz w:val="22"/>
          <w:szCs w:val="22"/>
        </w:rPr>
        <w:t>the psychophysical data</w:t>
      </w:r>
      <w:r w:rsidR="00AF0DC6">
        <w:rPr>
          <w:rFonts w:ascii="Times New Roman" w:hAnsi="Times New Roman"/>
          <w:sz w:val="22"/>
          <w:szCs w:val="22"/>
        </w:rPr>
        <w:t>. Th</w:t>
      </w:r>
      <w:r w:rsidR="006B482B">
        <w:rPr>
          <w:rFonts w:ascii="Times New Roman" w:hAnsi="Times New Roman"/>
          <w:sz w:val="22"/>
          <w:szCs w:val="22"/>
        </w:rPr>
        <w:t>is approach</w:t>
      </w:r>
      <w:r w:rsidR="003C42DB">
        <w:rPr>
          <w:rFonts w:ascii="Times New Roman" w:hAnsi="Times New Roman"/>
          <w:sz w:val="22"/>
          <w:szCs w:val="22"/>
        </w:rPr>
        <w:t xml:space="preserve"> allows us to quantify the effect of extrinsic variation on the observer’s representation of lightness, relative to the intrinsic precision of that variation.</w:t>
      </w:r>
    </w:p>
    <w:p w14:paraId="3AD2F5EF" w14:textId="4A31999B" w:rsidR="009357CA" w:rsidRDefault="009357CA">
      <w:pPr>
        <w:pStyle w:val="Default"/>
        <w:spacing w:before="0"/>
        <w:rPr>
          <w:rFonts w:ascii="Times New Roman" w:hAnsi="Times New Roman"/>
          <w:sz w:val="22"/>
          <w:szCs w:val="22"/>
        </w:rPr>
      </w:pPr>
    </w:p>
    <w:p w14:paraId="6BDEA998" w14:textId="7986A559" w:rsidR="009357CA" w:rsidRDefault="009357CA">
      <w:pPr>
        <w:pStyle w:val="Default"/>
        <w:spacing w:before="0"/>
        <w:rPr>
          <w:rFonts w:ascii="Times New Roman" w:eastAsia="Times New Roman" w:hAnsi="Times New Roman" w:cs="Times New Roman"/>
          <w:b/>
          <w:bCs/>
          <w:sz w:val="22"/>
          <w:szCs w:val="22"/>
        </w:rPr>
      </w:pPr>
      <w:r>
        <w:rPr>
          <w:rFonts w:ascii="Times New Roman" w:hAnsi="Times New Roman"/>
          <w:sz w:val="22"/>
          <w:szCs w:val="22"/>
        </w:rPr>
        <w:lastRenderedPageBreak/>
        <w:t xml:space="preserve">The paper is organized as follows: </w:t>
      </w:r>
      <w:r w:rsidR="00DB3694">
        <w:rPr>
          <w:rFonts w:ascii="Times New Roman" w:hAnsi="Times New Roman"/>
          <w:sz w:val="22"/>
          <w:szCs w:val="22"/>
        </w:rPr>
        <w:t xml:space="preserve">Section 2 (Methods) provides details of the </w:t>
      </w:r>
      <w:r w:rsidR="00C455F5">
        <w:rPr>
          <w:rFonts w:ascii="Times New Roman" w:hAnsi="Times New Roman"/>
          <w:sz w:val="22"/>
          <w:szCs w:val="22"/>
        </w:rPr>
        <w:t>experiment</w:t>
      </w:r>
      <w:r w:rsidR="006A777B">
        <w:rPr>
          <w:rFonts w:ascii="Times New Roman" w:hAnsi="Times New Roman"/>
          <w:sz w:val="22"/>
          <w:szCs w:val="22"/>
        </w:rPr>
        <w:t>s</w:t>
      </w:r>
      <w:r w:rsidR="00C455F5">
        <w:rPr>
          <w:rFonts w:ascii="Times New Roman" w:hAnsi="Times New Roman"/>
          <w:sz w:val="22"/>
          <w:szCs w:val="22"/>
        </w:rPr>
        <w:t xml:space="preserve"> and the computational methods </w:t>
      </w:r>
      <w:r w:rsidR="006A777B">
        <w:rPr>
          <w:rFonts w:ascii="Times New Roman" w:hAnsi="Times New Roman"/>
          <w:sz w:val="22"/>
          <w:szCs w:val="22"/>
        </w:rPr>
        <w:t xml:space="preserve">used to model the experimental data. Section 3 (Results) presents the experimental observations and the model fit. Section 4 (Discussion) gives a </w:t>
      </w:r>
      <w:r w:rsidR="0068614B">
        <w:rPr>
          <w:rFonts w:ascii="Times New Roman" w:hAnsi="Times New Roman"/>
          <w:sz w:val="22"/>
          <w:szCs w:val="22"/>
        </w:rPr>
        <w:t>summary and conclusion</w:t>
      </w:r>
      <w:r w:rsidR="006A777B">
        <w:rPr>
          <w:rFonts w:ascii="Times New Roman" w:hAnsi="Times New Roman"/>
          <w:sz w:val="22"/>
          <w:szCs w:val="22"/>
        </w:rPr>
        <w:t>.</w:t>
      </w:r>
    </w:p>
    <w:p w14:paraId="23E9133C" w14:textId="77777777" w:rsidR="00F9135E" w:rsidRDefault="00F9135E">
      <w:pPr>
        <w:pStyle w:val="Default"/>
        <w:spacing w:before="0"/>
        <w:rPr>
          <w:rFonts w:ascii="Times New Roman" w:hAnsi="Times New Roman"/>
          <w:b/>
          <w:bCs/>
          <w:sz w:val="22"/>
          <w:szCs w:val="22"/>
        </w:rPr>
      </w:pPr>
    </w:p>
    <w:p w14:paraId="457EAE32" w14:textId="27ED9340" w:rsidR="00F60A64" w:rsidRDefault="00F60A64" w:rsidP="00B979EA">
      <w:pPr>
        <w:pStyle w:val="Default"/>
        <w:spacing w:before="0"/>
        <w:rPr>
          <w:rFonts w:ascii="Times New Roman" w:hAnsi="Times New Roman"/>
          <w:b/>
          <w:bCs/>
          <w:sz w:val="22"/>
          <w:szCs w:val="22"/>
        </w:rPr>
      </w:pPr>
    </w:p>
    <w:p w14:paraId="11CB936A" w14:textId="4EBFF356" w:rsidR="007361DB" w:rsidRPr="007361DB" w:rsidRDefault="00F60A64" w:rsidP="00F60A64">
      <w:pPr>
        <w:pStyle w:val="Default"/>
        <w:spacing w:before="0"/>
        <w:rPr>
          <w:rFonts w:ascii="Times New Roman" w:hAnsi="Times New Roman"/>
          <w:sz w:val="22"/>
          <w:szCs w:val="22"/>
        </w:rPr>
      </w:pPr>
      <w:r>
        <w:rPr>
          <w:rFonts w:ascii="Times New Roman" w:hAnsi="Times New Roman"/>
          <w:b/>
          <w:bCs/>
          <w:sz w:val="22"/>
          <w:szCs w:val="22"/>
        </w:rPr>
        <w:t>2 METHODS</w:t>
      </w:r>
    </w:p>
    <w:p w14:paraId="5B522C71" w14:textId="77777777" w:rsidR="00F60A64" w:rsidRDefault="00F60A64" w:rsidP="00F60A64">
      <w:pPr>
        <w:pStyle w:val="Default"/>
        <w:spacing w:before="0"/>
        <w:rPr>
          <w:rFonts w:ascii="Times New Roman" w:eastAsia="Times New Roman" w:hAnsi="Times New Roman" w:cs="Times New Roman"/>
          <w:b/>
          <w:bCs/>
          <w:sz w:val="22"/>
          <w:szCs w:val="22"/>
        </w:rPr>
      </w:pPr>
    </w:p>
    <w:p w14:paraId="7A7FD2AC" w14:textId="5F0FC0BD" w:rsidR="00F60A64" w:rsidRDefault="00F60A64" w:rsidP="00F60A64">
      <w:pPr>
        <w:pStyle w:val="Default"/>
        <w:spacing w:before="0" w:after="270"/>
        <w:rPr>
          <w:rFonts w:ascii="Times New Roman" w:hAnsi="Times New Roman"/>
          <w:sz w:val="22"/>
          <w:szCs w:val="22"/>
        </w:rPr>
      </w:pPr>
      <w:r>
        <w:rPr>
          <w:rFonts w:ascii="Times New Roman" w:hAnsi="Times New Roman"/>
          <w:b/>
          <w:bCs/>
          <w:sz w:val="22"/>
          <w:szCs w:val="22"/>
        </w:rPr>
        <w:t>2.1 Ethics statement</w:t>
      </w:r>
    </w:p>
    <w:p w14:paraId="14C218B5" w14:textId="77777777"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All experimental procedures were approved by University of Pennsylvania Institutional Review Board and were in accordance with the World Medical Association Declaration of Helsinki.</w:t>
      </w:r>
    </w:p>
    <w:p w14:paraId="6B818451" w14:textId="5E6D2652" w:rsidR="00E300F3" w:rsidRDefault="00F60A64" w:rsidP="00F60A64">
      <w:pPr>
        <w:pStyle w:val="Default"/>
        <w:spacing w:before="0" w:after="270"/>
        <w:rPr>
          <w:rFonts w:ascii="Times New Roman" w:hAnsi="Times New Roman"/>
          <w:b/>
          <w:bCs/>
          <w:sz w:val="22"/>
          <w:szCs w:val="22"/>
        </w:rPr>
      </w:pPr>
      <w:r>
        <w:rPr>
          <w:rFonts w:ascii="Times New Roman" w:hAnsi="Times New Roman"/>
          <w:b/>
          <w:bCs/>
          <w:sz w:val="22"/>
          <w:szCs w:val="22"/>
        </w:rPr>
        <w:t xml:space="preserve">2.2 </w:t>
      </w:r>
      <w:r w:rsidR="00E300F3">
        <w:rPr>
          <w:rFonts w:ascii="Times New Roman" w:hAnsi="Times New Roman"/>
          <w:b/>
          <w:bCs/>
          <w:sz w:val="22"/>
          <w:szCs w:val="22"/>
        </w:rPr>
        <w:t>Experiment Overview</w:t>
      </w:r>
    </w:p>
    <w:p w14:paraId="2ADDC316" w14:textId="69916317" w:rsidR="00E300F3" w:rsidRPr="0097581F" w:rsidRDefault="00603705" w:rsidP="000362F1">
      <w:pPr>
        <w:pStyle w:val="Default"/>
        <w:spacing w:before="0"/>
        <w:rPr>
          <w:sz w:val="22"/>
          <w:szCs w:val="22"/>
        </w:rPr>
      </w:pPr>
      <w:r>
        <w:rPr>
          <w:rFonts w:ascii="Times New Roman" w:eastAsia="Times New Roman" w:hAnsi="Times New Roman" w:cs="Times New Roman"/>
          <w:sz w:val="22"/>
          <w:szCs w:val="22"/>
        </w:rPr>
        <w:t>The broad aim of th</w:t>
      </w:r>
      <w:r w:rsidR="003F2571">
        <w:rPr>
          <w:rFonts w:ascii="Times New Roman" w:eastAsia="Times New Roman" w:hAnsi="Times New Roman" w:cs="Times New Roman"/>
          <w:sz w:val="22"/>
          <w:szCs w:val="22"/>
        </w:rPr>
        <w:t>is</w:t>
      </w:r>
      <w:r>
        <w:rPr>
          <w:rFonts w:ascii="Times New Roman" w:eastAsia="Times New Roman" w:hAnsi="Times New Roman" w:cs="Times New Roman"/>
          <w:sz w:val="22"/>
          <w:szCs w:val="22"/>
        </w:rPr>
        <w:t xml:space="preserve"> </w:t>
      </w:r>
      <w:del w:id="11" w:author="Vijay Singh" w:date="2021-08-15T08:59:00Z">
        <w:r w:rsidDel="000362F1">
          <w:rPr>
            <w:rFonts w:ascii="Times New Roman" w:eastAsia="Times New Roman" w:hAnsi="Times New Roman" w:cs="Times New Roman"/>
            <w:sz w:val="22"/>
            <w:szCs w:val="22"/>
          </w:rPr>
          <w:delText xml:space="preserve">study </w:delText>
        </w:r>
      </w:del>
      <w:ins w:id="12" w:author="Vijay Singh" w:date="2021-08-15T08:59:00Z">
        <w:r w:rsidR="000362F1">
          <w:rPr>
            <w:rFonts w:ascii="Times New Roman" w:eastAsia="Times New Roman" w:hAnsi="Times New Roman" w:cs="Times New Roman"/>
            <w:sz w:val="22"/>
            <w:szCs w:val="22"/>
          </w:rPr>
          <w:t xml:space="preserve">work </w:t>
        </w:r>
      </w:ins>
      <w:r>
        <w:rPr>
          <w:rFonts w:ascii="Times New Roman" w:eastAsia="Times New Roman" w:hAnsi="Times New Roman" w:cs="Times New Roman"/>
          <w:sz w:val="22"/>
          <w:szCs w:val="22"/>
        </w:rPr>
        <w:t xml:space="preserve">was to study the effect of object extrinsic scene variations on human object lightness discrimination thresholds. For this, </w:t>
      </w:r>
      <w:r>
        <w:rPr>
          <w:rFonts w:ascii="Times New Roman" w:hAnsi="Times New Roman"/>
          <w:sz w:val="22"/>
          <w:szCs w:val="22"/>
        </w:rPr>
        <w:t>w</w:t>
      </w:r>
      <w:r w:rsidR="00E300F3">
        <w:rPr>
          <w:rFonts w:ascii="Times New Roman" w:hAnsi="Times New Roman"/>
          <w:sz w:val="22"/>
          <w:szCs w:val="22"/>
        </w:rPr>
        <w:t>e measured how variation in the reflectance spectra of background objects affects thresholds for discriminating object achromatic reflectance, which we refer to as lightness discrimination thresholds,</w:t>
      </w:r>
      <w:r w:rsidR="00E300F3" w:rsidRPr="000362F1">
        <w:rPr>
          <w:rFonts w:ascii="Times New Roman" w:hAnsi="Times New Roman" w:cs="Times New Roman"/>
          <w:sz w:val="22"/>
          <w:szCs w:val="22"/>
        </w:rPr>
        <w:t xml:space="preserve"> using a two-alternative forced-choice (2AFC) design (Figure 1). On each trial, observers viewed a standard image and comparison image, sequentially presented on a calibrated monitor for 250ms each, with a 250ms inter-stimulus interval</w:t>
      </w:r>
      <w:r w:rsidR="00E300F3" w:rsidRPr="000362F1" w:rsidDel="00EF1D94">
        <w:rPr>
          <w:rFonts w:ascii="Times New Roman" w:hAnsi="Times New Roman" w:cs="Times New Roman"/>
          <w:sz w:val="22"/>
          <w:szCs w:val="22"/>
        </w:rPr>
        <w:t xml:space="preserve"> </w:t>
      </w:r>
      <w:r w:rsidR="00E300F3" w:rsidRPr="000362F1">
        <w:rPr>
          <w:rFonts w:ascii="Times New Roman" w:hAnsi="Times New Roman" w:cs="Times New Roman"/>
          <w:sz w:val="22"/>
          <w:szCs w:val="22"/>
        </w:rPr>
        <w:t xml:space="preserve">(Figure 1a). The images were computer graphics renderings of 3D scenes. Each scene contained an achromatic spherical target object. The task was to report the image in which the depicted target object was lighter. Across trials, we varied the luminous reflectance factor </w:t>
      </w:r>
      <w:r w:rsidR="00E300F3" w:rsidRPr="000362F1">
        <w:rPr>
          <w:rFonts w:ascii="Times New Roman" w:hAnsi="Times New Roman" w:cs="Times New Roman"/>
          <w:sz w:val="22"/>
          <w:szCs w:val="22"/>
        </w:rPr>
        <w:fldChar w:fldCharType="begin"/>
      </w:r>
      <w:r w:rsidR="00E300F3" w:rsidRPr="000362F1">
        <w:rPr>
          <w:rFonts w:ascii="Times New Roman" w:hAnsi="Times New Roman" w:cs="Times New Roman"/>
          <w:sz w:val="22"/>
          <w:szCs w:val="22"/>
        </w:rPr>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E300F3" w:rsidRPr="000362F1">
        <w:rPr>
          <w:rFonts w:ascii="Times New Roman" w:hAnsi="Times New Roman" w:cs="Times New Roman"/>
          <w:sz w:val="22"/>
          <w:szCs w:val="22"/>
        </w:rPr>
        <w:fldChar w:fldCharType="separate"/>
      </w:r>
      <w:r w:rsidR="00E300F3" w:rsidRPr="000362F1">
        <w:rPr>
          <w:rFonts w:ascii="Times New Roman" w:hAnsi="Times New Roman" w:cs="Times New Roman"/>
          <w:noProof/>
          <w:sz w:val="22"/>
          <w:szCs w:val="22"/>
        </w:rPr>
        <w:t>(LRF; American Society for Testing and Materials, 2017)</w:t>
      </w:r>
      <w:r w:rsidR="00E300F3" w:rsidRPr="000362F1">
        <w:rPr>
          <w:rFonts w:ascii="Times New Roman" w:hAnsi="Times New Roman" w:cs="Times New Roman"/>
          <w:sz w:val="22"/>
          <w:szCs w:val="22"/>
        </w:rPr>
        <w:fldChar w:fldCharType="end"/>
      </w:r>
      <w:r w:rsidR="00E300F3" w:rsidRPr="000362F1">
        <w:rPr>
          <w:rFonts w:ascii="Times New Roman" w:hAnsi="Times New Roman" w:cs="Times New Roman"/>
          <w:sz w:val="22"/>
          <w:szCs w:val="22"/>
        </w:rPr>
        <w:t xml:space="preserve"> of the target object in the comparison image while keeping the LRF of the target object in the standard image fixed. The LRF is the ratio of the luminance of a surface under a reference illuminant (here, we used the CIE D65 reference illuminant) to the luminance of the reference illuminant itself. </w:t>
      </w:r>
      <w:r w:rsidR="00C85061" w:rsidRPr="000362F1">
        <w:rPr>
          <w:rStyle w:val="None"/>
          <w:rFonts w:ascii="Times New Roman" w:hAnsi="Times New Roman" w:cs="Times New Roman"/>
          <w:sz w:val="22"/>
          <w:szCs w:val="22"/>
          <w:shd w:val="clear" w:color="auto" w:fill="FFFFFF"/>
        </w:rPr>
        <w:t xml:space="preserve">The temporal order in which the standard and comparison images were presented was randomized on each trial. Audio feedback was provided after every trial, with the correct response determined by </w:t>
      </w:r>
      <w:r w:rsidR="00E300F3" w:rsidRPr="000362F1">
        <w:rPr>
          <w:rFonts w:ascii="Times New Roman" w:hAnsi="Times New Roman" w:cs="Times New Roman"/>
          <w:sz w:val="22"/>
          <w:szCs w:val="22"/>
        </w:rPr>
        <w:t>which image contained the target object with the higher LRF.</w:t>
      </w:r>
      <w:r w:rsidR="00E300F3" w:rsidRPr="000362F1">
        <w:rPr>
          <w:rStyle w:val="FootnoteReference"/>
          <w:rFonts w:ascii="Times New Roman" w:hAnsi="Times New Roman" w:cs="Times New Roman"/>
          <w:sz w:val="22"/>
          <w:szCs w:val="22"/>
        </w:rPr>
        <w:t xml:space="preserve"> </w:t>
      </w:r>
      <w:r w:rsidR="00E300F3" w:rsidRPr="000362F1">
        <w:rPr>
          <w:rStyle w:val="FootnoteReference"/>
          <w:rFonts w:ascii="Times New Roman" w:hAnsi="Times New Roman" w:cs="Times New Roman"/>
          <w:sz w:val="22"/>
          <w:szCs w:val="22"/>
        </w:rPr>
        <w:footnoteReference w:id="2"/>
      </w:r>
    </w:p>
    <w:p w14:paraId="334FAC8B" w14:textId="77777777" w:rsidR="00E300F3" w:rsidRPr="009D7A18" w:rsidRDefault="00E300F3" w:rsidP="00E300F3">
      <w:pPr>
        <w:rPr>
          <w:sz w:val="22"/>
          <w:szCs w:val="22"/>
        </w:rPr>
      </w:pPr>
    </w:p>
    <w:p w14:paraId="2CD499B6" w14:textId="25408993" w:rsidR="00837817" w:rsidRDefault="00E300F3" w:rsidP="001064E7">
      <w:pPr>
        <w:rPr>
          <w:sz w:val="22"/>
          <w:szCs w:val="22"/>
        </w:rPr>
      </w:pPr>
      <w:r w:rsidRPr="00EC36C8">
        <w:rPr>
          <w:sz w:val="22"/>
          <w:szCs w:val="22"/>
        </w:rPr>
        <w:t xml:space="preserve">We recorded the proportion of times </w:t>
      </w:r>
      <w:r w:rsidRPr="00EC36C8">
        <w:rPr>
          <w:rStyle w:val="None"/>
          <w:sz w:val="22"/>
          <w:szCs w:val="22"/>
        </w:rPr>
        <w:t>observer</w:t>
      </w:r>
      <w:r w:rsidRPr="00EC36C8">
        <w:rPr>
          <w:sz w:val="22"/>
          <w:szCs w:val="22"/>
        </w:rPr>
        <w:t>s chose the comparison image as having the lighter target object at 11 values of the target object</w:t>
      </w:r>
      <w:r>
        <w:rPr>
          <w:sz w:val="22"/>
          <w:szCs w:val="22"/>
        </w:rPr>
        <w:t xml:space="preserve"> LRF. Figure 2 shows a psychometric function from a typical human observer. The proportion comparison chosen data was fit with a cumulative Gaussian using maximum likelihood methods (See Methods: Psychometric Function). The threshold was defined as the difference between the LRF of the target object at proportion comparison chosen 0.76 and 0.50 (i.e., d-prime = 1.0 in a two-interval task), as determined from the cumulative Gaussian fit.</w:t>
      </w:r>
    </w:p>
    <w:p w14:paraId="37EA96A8" w14:textId="77777777" w:rsidR="00482247" w:rsidRDefault="00482247" w:rsidP="001064E7">
      <w:pPr>
        <w:rPr>
          <w:sz w:val="22"/>
          <w:szCs w:val="22"/>
        </w:rPr>
      </w:pPr>
    </w:p>
    <w:p w14:paraId="28CA1034" w14:textId="7B9BA9C2" w:rsidR="00482247" w:rsidRDefault="00482247" w:rsidP="00482247">
      <w:pPr>
        <w:pStyle w:val="Default"/>
        <w:spacing w:before="0" w:after="270"/>
        <w:rPr>
          <w:rFonts w:ascii="Times New Roman" w:hAnsi="Times New Roman"/>
          <w:sz w:val="22"/>
          <w:szCs w:val="22"/>
        </w:rPr>
      </w:pPr>
      <w:r>
        <w:rPr>
          <w:rStyle w:val="None"/>
          <w:rFonts w:ascii="Times New Roman" w:hAnsi="Times New Roman"/>
          <w:sz w:val="22"/>
          <w:szCs w:val="22"/>
          <w:shd w:val="clear" w:color="auto" w:fill="FFFFFF"/>
        </w:rPr>
        <w:t>We measured lightness discrimination thresholds as a function of the amount of variability in the surface reflectance of the background objects</w:t>
      </w:r>
      <w:ins w:id="13" w:author="Vijay Singh" w:date="2021-08-14T10:54:00Z">
        <w:r w:rsidR="006E70D7">
          <w:rPr>
            <w:rStyle w:val="None"/>
            <w:rFonts w:ascii="Times New Roman" w:hAnsi="Times New Roman"/>
            <w:sz w:val="22"/>
            <w:szCs w:val="22"/>
            <w:shd w:val="clear" w:color="auto" w:fill="FFFFFF"/>
          </w:rPr>
          <w:t xml:space="preserve"> in the images</w:t>
        </w:r>
      </w:ins>
      <w:r>
        <w:rPr>
          <w:rStyle w:val="None"/>
          <w:rFonts w:ascii="Times New Roman" w:hAnsi="Times New Roman"/>
          <w:sz w:val="22"/>
          <w:szCs w:val="22"/>
          <w:shd w:val="clear" w:color="auto" w:fill="FFFFFF"/>
        </w:rPr>
        <w:t xml:space="preserve">. The reflectances </w:t>
      </w:r>
      <w:ins w:id="14" w:author="Vijay Singh" w:date="2021-08-14T10:54:00Z">
        <w:r w:rsidR="00A91E38">
          <w:rPr>
            <w:rStyle w:val="None"/>
            <w:rFonts w:ascii="Times New Roman" w:hAnsi="Times New Roman"/>
            <w:sz w:val="22"/>
            <w:szCs w:val="22"/>
            <w:shd w:val="clear" w:color="auto" w:fill="FFFFFF"/>
          </w:rPr>
          <w:t>of t</w:t>
        </w:r>
      </w:ins>
      <w:ins w:id="15" w:author="Vijay Singh" w:date="2021-08-14T10:55:00Z">
        <w:r w:rsidR="00A91E38">
          <w:rPr>
            <w:rStyle w:val="None"/>
            <w:rFonts w:ascii="Times New Roman" w:hAnsi="Times New Roman"/>
            <w:sz w:val="22"/>
            <w:szCs w:val="22"/>
            <w:shd w:val="clear" w:color="auto" w:fill="FFFFFF"/>
          </w:rPr>
          <w:t xml:space="preserve">he background objects </w:t>
        </w:r>
      </w:ins>
      <w:r>
        <w:rPr>
          <w:rStyle w:val="None"/>
          <w:rFonts w:ascii="Times New Roman" w:hAnsi="Times New Roman"/>
          <w:sz w:val="22"/>
          <w:szCs w:val="22"/>
          <w:shd w:val="clear" w:color="auto" w:fill="FFFFFF"/>
        </w:rPr>
        <w:t>were chosen from a distribution of natural surfaces. The amount of variability was controlled by multiplying 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matrix of the distribution by a scalar (See Methods: Reflectance and Illumination Spectra). We measured thresholds for six logarithmically spaced values of the covariance scalar.</w:t>
      </w:r>
      <w:r w:rsidR="00D434E4">
        <w:rPr>
          <w:rStyle w:val="None"/>
          <w:rFonts w:ascii="Times New Roman" w:hAnsi="Times New Roman"/>
          <w:sz w:val="22"/>
          <w:szCs w:val="22"/>
          <w:shd w:val="clear" w:color="auto" w:fill="FFFFFF"/>
        </w:rPr>
        <w:t xml:space="preserve"> </w:t>
      </w:r>
      <w:r w:rsidR="00D434E4">
        <w:rPr>
          <w:rFonts w:ascii="Times New Roman" w:hAnsi="Times New Roman"/>
          <w:sz w:val="22"/>
          <w:szCs w:val="22"/>
        </w:rPr>
        <w:t xml:space="preserve">By varying the scalar from 0 (no variation) to 1 (variation in natural scenes), we examined parametrically how </w:t>
      </w:r>
      <w:r w:rsidR="00D434E4">
        <w:rPr>
          <w:rFonts w:ascii="Times New Roman" w:hAnsi="Times New Roman"/>
          <w:sz w:val="22"/>
          <w:szCs w:val="22"/>
        </w:rPr>
        <w:lastRenderedPageBreak/>
        <w:t>background variation affects performance in the task. Figure 3 shows examples of images used in our psychophysical task for different choices of the covariance scalar.</w:t>
      </w:r>
    </w:p>
    <w:p w14:paraId="496E30A5" w14:textId="35C487A6" w:rsidR="00751458" w:rsidRDefault="00751458" w:rsidP="00751458">
      <w:pPr>
        <w:pStyle w:val="Default"/>
        <w:spacing w:before="0" w:after="270"/>
        <w:rPr>
          <w:rStyle w:val="None"/>
          <w:rFonts w:ascii="Times New Roman" w:hAnsi="Times New Roman"/>
          <w:sz w:val="22"/>
          <w:szCs w:val="22"/>
        </w:rPr>
      </w:pPr>
      <w:r>
        <w:rPr>
          <w:rFonts w:ascii="Times New Roman" w:hAnsi="Times New Roman"/>
          <w:b/>
          <w:bCs/>
          <w:sz w:val="22"/>
          <w:szCs w:val="22"/>
        </w:rPr>
        <w:t>2.</w:t>
      </w:r>
      <w:r w:rsidR="00343612">
        <w:rPr>
          <w:rFonts w:ascii="Times New Roman" w:hAnsi="Times New Roman"/>
          <w:b/>
          <w:bCs/>
          <w:sz w:val="22"/>
          <w:szCs w:val="22"/>
        </w:rPr>
        <w:t>3</w:t>
      </w:r>
      <w:r>
        <w:rPr>
          <w:rFonts w:ascii="Times New Roman" w:hAnsi="Times New Roman"/>
          <w:b/>
          <w:bCs/>
          <w:sz w:val="22"/>
          <w:szCs w:val="22"/>
        </w:rPr>
        <w:t xml:space="preserve"> </w:t>
      </w:r>
      <w:r>
        <w:rPr>
          <w:rStyle w:val="None"/>
          <w:rFonts w:ascii="Times New Roman" w:hAnsi="Times New Roman"/>
          <w:b/>
          <w:bCs/>
          <w:sz w:val="22"/>
          <w:szCs w:val="22"/>
        </w:rPr>
        <w:t>Reflectance and Illumination Spectra</w:t>
      </w:r>
    </w:p>
    <w:p w14:paraId="429BDAC5" w14:textId="645EB3AF" w:rsidR="00751458" w:rsidRPr="00882CE0" w:rsidRDefault="00751458" w:rsidP="00751458">
      <w:pPr>
        <w:pStyle w:val="Default"/>
        <w:spacing w:before="0" w:after="270"/>
        <w:rPr>
          <w:rStyle w:val="None"/>
          <w:rFonts w:ascii="Times New Roman" w:hAnsi="Times New Roman"/>
          <w:sz w:val="22"/>
          <w:szCs w:val="22"/>
          <w:rPrChange w:id="16" w:author="Vijay Singh" w:date="2021-08-14T12:44:00Z">
            <w:rPr>
              <w:rStyle w:val="None"/>
              <w:rFonts w:ascii="Times New Roman" w:eastAsia="Times New Roman" w:hAnsi="Times New Roman" w:cs="Times New Roman"/>
              <w:sz w:val="22"/>
              <w:szCs w:val="22"/>
            </w:rPr>
          </w:rPrChange>
        </w:rPr>
      </w:pPr>
      <w:r>
        <w:rPr>
          <w:rStyle w:val="None"/>
          <w:rFonts w:ascii="Times New Roman" w:hAnsi="Times New Roman"/>
          <w:sz w:val="22"/>
          <w:szCs w:val="22"/>
        </w:rPr>
        <w:t xml:space="preserve">The reflectance spectra for the objects were generated using random sampling of datasets of natural world objects as described in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(Singh, Cottaris, Heasly, Brainard, &amp; Burge, 2018)</w:t>
      </w:r>
      <w:r>
        <w:rPr>
          <w:rStyle w:val="None"/>
          <w:rFonts w:ascii="Times New Roman" w:hAnsi="Times New Roman"/>
          <w:sz w:val="22"/>
          <w:szCs w:val="22"/>
        </w:rPr>
        <w:fldChar w:fldCharType="end"/>
      </w:r>
      <w:r>
        <w:rPr>
          <w:rStyle w:val="None"/>
          <w:rFonts w:ascii="Times New Roman" w:hAnsi="Times New Roman"/>
          <w:sz w:val="22"/>
          <w:szCs w:val="22"/>
        </w:rPr>
        <w:t xml:space="preserve">. </w:t>
      </w:r>
      <w:ins w:id="17" w:author="Vijay Singh" w:date="2021-08-15T09:14:00Z">
        <w:r w:rsidR="006041D0">
          <w:rPr>
            <w:rStyle w:val="None"/>
            <w:rFonts w:ascii="Times New Roman" w:hAnsi="Times New Roman"/>
            <w:sz w:val="22"/>
            <w:szCs w:val="22"/>
          </w:rPr>
          <w:t>We used</w:t>
        </w:r>
      </w:ins>
      <w:del w:id="18" w:author="Vijay Singh" w:date="2021-08-15T09:14:00Z">
        <w:r w:rsidR="00F376D6" w:rsidDel="006041D0">
          <w:rPr>
            <w:rStyle w:val="None"/>
            <w:rFonts w:ascii="Times New Roman" w:hAnsi="Times New Roman"/>
            <w:sz w:val="22"/>
            <w:szCs w:val="22"/>
          </w:rPr>
          <w:delText>A</w:delText>
        </w:r>
      </w:del>
      <w:r w:rsidR="00F376D6">
        <w:rPr>
          <w:rFonts w:ascii="Times New Roman" w:hAnsi="Times New Roman"/>
          <w:sz w:val="22"/>
          <w:szCs w:val="22"/>
        </w:rPr>
        <w:t xml:space="preserve"> </w:t>
      </w:r>
      <w:ins w:id="19" w:author="Vijay Singh" w:date="2021-08-15T09:15:00Z">
        <w:r w:rsidR="0087454C">
          <w:rPr>
            <w:rFonts w:ascii="Times New Roman" w:hAnsi="Times New Roman"/>
            <w:sz w:val="22"/>
            <w:szCs w:val="22"/>
          </w:rPr>
          <w:t xml:space="preserve">two </w:t>
        </w:r>
      </w:ins>
      <w:r w:rsidR="00F376D6">
        <w:rPr>
          <w:rFonts w:ascii="Times New Roman" w:hAnsi="Times New Roman"/>
          <w:sz w:val="22"/>
          <w:szCs w:val="22"/>
        </w:rPr>
        <w:t>data</w:t>
      </w:r>
      <w:r w:rsidR="00331EEB">
        <w:rPr>
          <w:rFonts w:ascii="Times New Roman" w:hAnsi="Times New Roman"/>
          <w:sz w:val="22"/>
          <w:szCs w:val="22"/>
        </w:rPr>
        <w:t>set</w:t>
      </w:r>
      <w:ins w:id="20" w:author="Vijay Singh" w:date="2021-08-15T09:15:00Z">
        <w:r w:rsidR="0087454C">
          <w:rPr>
            <w:rFonts w:ascii="Times New Roman" w:hAnsi="Times New Roman"/>
            <w:sz w:val="22"/>
            <w:szCs w:val="22"/>
          </w:rPr>
          <w:t>s</w:t>
        </w:r>
      </w:ins>
      <w:r w:rsidR="00F376D6">
        <w:rPr>
          <w:rFonts w:ascii="Times New Roman" w:hAnsi="Times New Roman"/>
          <w:sz w:val="22"/>
          <w:szCs w:val="22"/>
        </w:rPr>
        <w:t xml:space="preserve"> of natural surface reflectance functions</w:t>
      </w:r>
      <w:r w:rsidR="00F376D6">
        <w:rPr>
          <w:rFonts w:ascii="Times New Roman" w:hAnsi="Times New Roman"/>
          <w:color w:val="0076BA"/>
          <w:sz w:val="22"/>
          <w:szCs w:val="22"/>
        </w:rPr>
        <w:t xml:space="preserve"> </w:t>
      </w:r>
      <w:r w:rsidR="00F376D6">
        <w:rPr>
          <w:rFonts w:ascii="Times New Roman" w:hAnsi="Times New Roman"/>
          <w:color w:val="000000" w:themeColor="text1"/>
          <w:sz w:val="22"/>
          <w:szCs w:val="22"/>
        </w:rPr>
        <w:fldChar w:fldCharType="begin"/>
      </w:r>
      <w:r w:rsidR="00F376D6">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F376D6">
        <w:rPr>
          <w:rFonts w:ascii="Times New Roman" w:hAnsi="Times New Roman"/>
          <w:color w:val="000000" w:themeColor="text1"/>
          <w:sz w:val="22"/>
          <w:szCs w:val="22"/>
        </w:rPr>
        <w:fldChar w:fldCharType="separate"/>
      </w:r>
      <w:r w:rsidR="00F376D6">
        <w:rPr>
          <w:rFonts w:ascii="Times New Roman" w:hAnsi="Times New Roman"/>
          <w:noProof/>
          <w:color w:val="000000" w:themeColor="text1"/>
          <w:sz w:val="22"/>
          <w:szCs w:val="22"/>
        </w:rPr>
        <w:t>(Kelly, Gibson, &amp; Nickerson, 1943; Vrhel, Gershon, &amp; Iwan, 1994)</w:t>
      </w:r>
      <w:r w:rsidR="00F376D6">
        <w:rPr>
          <w:rFonts w:ascii="Times New Roman" w:hAnsi="Times New Roman"/>
          <w:color w:val="000000" w:themeColor="text1"/>
          <w:sz w:val="22"/>
          <w:szCs w:val="22"/>
        </w:rPr>
        <w:fldChar w:fldCharType="end"/>
      </w:r>
      <w:ins w:id="21" w:author="Vijay Singh" w:date="2021-08-15T09:15:00Z">
        <w:r w:rsidR="0087454C">
          <w:rPr>
            <w:rFonts w:ascii="Times New Roman" w:hAnsi="Times New Roman"/>
            <w:color w:val="000000" w:themeColor="text1"/>
            <w:sz w:val="22"/>
            <w:szCs w:val="22"/>
          </w:rPr>
          <w:t xml:space="preserve"> containing 632 </w:t>
        </w:r>
      </w:ins>
      <w:ins w:id="22" w:author="Vijay Singh" w:date="2021-08-15T09:16:00Z">
        <w:r w:rsidR="0087454C">
          <w:rPr>
            <w:rFonts w:ascii="Times New Roman" w:hAnsi="Times New Roman"/>
            <w:sz w:val="22"/>
            <w:szCs w:val="22"/>
          </w:rPr>
          <w:t>surface reflectance measurements</w:t>
        </w:r>
      </w:ins>
      <w:ins w:id="23" w:author="Vijay Singh" w:date="2021-08-15T09:56:00Z">
        <w:r w:rsidR="00A21CF6">
          <w:rPr>
            <w:rFonts w:ascii="Times New Roman" w:hAnsi="Times New Roman"/>
            <w:sz w:val="22"/>
            <w:szCs w:val="22"/>
          </w:rPr>
          <w:t xml:space="preserve"> in total</w:t>
        </w:r>
      </w:ins>
      <w:ins w:id="24" w:author="Vijay Singh" w:date="2021-08-15T09:16:00Z">
        <w:r w:rsidR="0087454C">
          <w:rPr>
            <w:rFonts w:ascii="Times New Roman" w:hAnsi="Times New Roman"/>
            <w:sz w:val="22"/>
            <w:szCs w:val="22"/>
          </w:rPr>
          <w:t xml:space="preserve">. We </w:t>
        </w:r>
      </w:ins>
      <w:del w:id="25" w:author="Vijay Singh" w:date="2021-08-15T09:16:00Z">
        <w:r w:rsidR="00F376D6" w:rsidRPr="000E3DCD" w:rsidDel="0087454C">
          <w:rPr>
            <w:rFonts w:ascii="Times New Roman" w:hAnsi="Times New Roman"/>
            <w:color w:val="000000" w:themeColor="text1"/>
            <w:sz w:val="22"/>
            <w:szCs w:val="22"/>
          </w:rPr>
          <w:delText xml:space="preserve"> was </w:delText>
        </w:r>
        <w:r w:rsidDel="0079544F">
          <w:rPr>
            <w:rStyle w:val="None"/>
            <w:rFonts w:ascii="Times New Roman" w:hAnsi="Times New Roman"/>
            <w:sz w:val="22"/>
            <w:szCs w:val="22"/>
          </w:rPr>
          <w:delText xml:space="preserve">first </w:delText>
        </w:r>
      </w:del>
      <w:r>
        <w:rPr>
          <w:rStyle w:val="None"/>
          <w:rFonts w:ascii="Times New Roman" w:hAnsi="Times New Roman"/>
          <w:sz w:val="22"/>
          <w:szCs w:val="22"/>
        </w:rPr>
        <w:t xml:space="preserve">approximated </w:t>
      </w:r>
      <w:ins w:id="26" w:author="Vijay Singh" w:date="2021-08-15T09:16:00Z">
        <w:r w:rsidR="00B01A5B">
          <w:rPr>
            <w:rStyle w:val="None"/>
            <w:rFonts w:ascii="Times New Roman" w:hAnsi="Times New Roman"/>
            <w:sz w:val="22"/>
            <w:szCs w:val="22"/>
          </w:rPr>
          <w:t>th</w:t>
        </w:r>
      </w:ins>
      <w:ins w:id="27" w:author="Vijay Singh" w:date="2021-08-15T09:56:00Z">
        <w:r w:rsidR="007E2F63">
          <w:rPr>
            <w:rStyle w:val="None"/>
            <w:rFonts w:ascii="Times New Roman" w:hAnsi="Times New Roman"/>
            <w:sz w:val="22"/>
            <w:szCs w:val="22"/>
          </w:rPr>
          <w:t>e combined</w:t>
        </w:r>
      </w:ins>
      <w:ins w:id="28" w:author="Vijay Singh" w:date="2021-08-15T09:16:00Z">
        <w:r w:rsidR="00B01A5B">
          <w:rPr>
            <w:rStyle w:val="None"/>
            <w:rFonts w:ascii="Times New Roman" w:hAnsi="Times New Roman"/>
            <w:sz w:val="22"/>
            <w:szCs w:val="22"/>
          </w:rPr>
          <w:t xml:space="preserve"> dataset </w:t>
        </w:r>
      </w:ins>
      <w:r>
        <w:rPr>
          <w:rStyle w:val="None"/>
          <w:rFonts w:ascii="Times New Roman" w:hAnsi="Times New Roman"/>
          <w:sz w:val="22"/>
          <w:szCs w:val="22"/>
        </w:rPr>
        <w:t>using principal component analysis (PCA)</w:t>
      </w:r>
      <w:ins w:id="29" w:author="Vijay Singh" w:date="2021-08-15T09:33:00Z">
        <w:r w:rsidR="006D7DF8">
          <w:rPr>
            <w:rStyle w:val="None"/>
            <w:rFonts w:ascii="Times New Roman" w:hAnsi="Times New Roman"/>
            <w:sz w:val="22"/>
            <w:szCs w:val="22"/>
          </w:rPr>
          <w:t xml:space="preserve">. For this we first mean centered the dataset by </w:t>
        </w:r>
      </w:ins>
      <w:ins w:id="30" w:author="Vijay Singh" w:date="2021-08-15T09:34:00Z">
        <w:r w:rsidR="006D7DF8">
          <w:rPr>
            <w:rStyle w:val="None"/>
            <w:rFonts w:ascii="Times New Roman" w:hAnsi="Times New Roman"/>
            <w:sz w:val="22"/>
            <w:szCs w:val="22"/>
          </w:rPr>
          <w:t xml:space="preserve">calculating the </w:t>
        </w:r>
      </w:ins>
      <w:ins w:id="31" w:author="Vijay Singh" w:date="2021-08-15T09:35:00Z">
        <w:r w:rsidR="006D7DF8">
          <w:rPr>
            <w:rStyle w:val="None"/>
            <w:rFonts w:ascii="Times New Roman" w:hAnsi="Times New Roman"/>
            <w:sz w:val="22"/>
            <w:szCs w:val="22"/>
          </w:rPr>
          <w:t xml:space="preserve">sample </w:t>
        </w:r>
      </w:ins>
      <w:ins w:id="32" w:author="Vijay Singh" w:date="2021-08-15T09:34:00Z">
        <w:r w:rsidR="006D7DF8">
          <w:rPr>
            <w:rStyle w:val="None"/>
            <w:rFonts w:ascii="Times New Roman" w:hAnsi="Times New Roman"/>
            <w:sz w:val="22"/>
            <w:szCs w:val="22"/>
          </w:rPr>
          <w:t xml:space="preserve">mean </w:t>
        </w:r>
      </w:ins>
      <w:ins w:id="33" w:author="Vijay Singh" w:date="2021-08-15T09:35:00Z">
        <w:r w:rsidR="006D7DF8">
          <w:rPr>
            <w:rStyle w:val="None"/>
            <w:rFonts w:ascii="Times New Roman" w:hAnsi="Times New Roman"/>
            <w:sz w:val="22"/>
            <w:szCs w:val="22"/>
          </w:rPr>
          <w:t xml:space="preserve">of the dataset </w:t>
        </w:r>
      </w:ins>
      <w:ins w:id="34" w:author="Vijay Singh" w:date="2021-08-15T09:16:00Z">
        <w:r w:rsidR="0079544F">
          <w:rPr>
            <w:rStyle w:val="None"/>
            <w:rFonts w:ascii="Times New Roman" w:hAnsi="Times New Roman"/>
            <w:sz w:val="22"/>
            <w:szCs w:val="22"/>
          </w:rPr>
          <w:t>and</w:t>
        </w:r>
      </w:ins>
      <w:del w:id="35" w:author="Vijay Singh" w:date="2021-08-15T09:16:00Z">
        <w:r w:rsidR="00D92598" w:rsidDel="0079544F">
          <w:rPr>
            <w:rStyle w:val="None"/>
            <w:rFonts w:ascii="Times New Roman" w:hAnsi="Times New Roman"/>
            <w:sz w:val="22"/>
            <w:szCs w:val="22"/>
          </w:rPr>
          <w:delText>.</w:delText>
        </w:r>
      </w:del>
      <w:r w:rsidR="00D92598">
        <w:rPr>
          <w:rStyle w:val="None"/>
          <w:rFonts w:ascii="Times New Roman" w:hAnsi="Times New Roman"/>
          <w:sz w:val="22"/>
          <w:szCs w:val="22"/>
        </w:rPr>
        <w:t xml:space="preserve"> </w:t>
      </w:r>
      <w:ins w:id="36" w:author="Vijay Singh" w:date="2021-08-15T09:34:00Z">
        <w:r w:rsidR="006D7DF8">
          <w:rPr>
            <w:rStyle w:val="None"/>
            <w:rFonts w:ascii="Times New Roman" w:hAnsi="Times New Roman"/>
            <w:sz w:val="22"/>
            <w:szCs w:val="22"/>
          </w:rPr>
          <w:t xml:space="preserve">subtracting it </w:t>
        </w:r>
      </w:ins>
      <w:ins w:id="37" w:author="Vijay Singh" w:date="2021-08-15T09:35:00Z">
        <w:r w:rsidR="006D7DF8">
          <w:rPr>
            <w:rStyle w:val="None"/>
            <w:rFonts w:ascii="Times New Roman" w:hAnsi="Times New Roman"/>
            <w:sz w:val="22"/>
            <w:szCs w:val="22"/>
          </w:rPr>
          <w:t xml:space="preserve">from each sample. </w:t>
        </w:r>
      </w:ins>
      <w:ins w:id="38" w:author="Vijay Singh" w:date="2021-08-15T09:38:00Z">
        <w:r w:rsidR="00673BF4">
          <w:rPr>
            <w:rStyle w:val="None"/>
            <w:rFonts w:ascii="Times New Roman" w:hAnsi="Times New Roman"/>
            <w:sz w:val="22"/>
            <w:szCs w:val="22"/>
          </w:rPr>
          <w:t>Then w</w:t>
        </w:r>
      </w:ins>
      <w:ins w:id="39" w:author="Vijay Singh" w:date="2021-08-15T09:37:00Z">
        <w:r w:rsidR="00673BF4">
          <w:rPr>
            <w:rStyle w:val="None"/>
            <w:rFonts w:ascii="Times New Roman" w:hAnsi="Times New Roman"/>
            <w:sz w:val="22"/>
            <w:szCs w:val="22"/>
          </w:rPr>
          <w:t xml:space="preserve">e applied singular value decomposition (SVD) to </w:t>
        </w:r>
      </w:ins>
      <w:ins w:id="40" w:author="Vijay Singh" w:date="2021-08-15T09:38:00Z">
        <w:r w:rsidR="00673BF4">
          <w:rPr>
            <w:rStyle w:val="None"/>
            <w:rFonts w:ascii="Times New Roman" w:hAnsi="Times New Roman"/>
            <w:sz w:val="22"/>
            <w:szCs w:val="22"/>
          </w:rPr>
          <w:t xml:space="preserve">obtain the PCA </w:t>
        </w:r>
      </w:ins>
      <w:ins w:id="41" w:author="Vijay Singh" w:date="2021-08-15T09:57:00Z">
        <w:r w:rsidR="00867272">
          <w:rPr>
            <w:rStyle w:val="None"/>
            <w:rFonts w:ascii="Times New Roman" w:hAnsi="Times New Roman"/>
            <w:sz w:val="22"/>
            <w:szCs w:val="22"/>
          </w:rPr>
          <w:t xml:space="preserve">eigenvectors </w:t>
        </w:r>
      </w:ins>
      <w:ins w:id="42" w:author="Vijay Singh" w:date="2021-08-15T09:38:00Z">
        <w:r w:rsidR="00673BF4">
          <w:rPr>
            <w:rStyle w:val="None"/>
            <w:rFonts w:ascii="Times New Roman" w:hAnsi="Times New Roman"/>
            <w:sz w:val="22"/>
            <w:szCs w:val="22"/>
          </w:rPr>
          <w:t xml:space="preserve">of the mean centered dataset. </w:t>
        </w:r>
      </w:ins>
      <w:ins w:id="43" w:author="Vijay Singh" w:date="2021-08-15T09:36:00Z">
        <w:r w:rsidR="00673BF4">
          <w:rPr>
            <w:rStyle w:val="None"/>
            <w:rFonts w:ascii="Times New Roman" w:hAnsi="Times New Roman"/>
            <w:sz w:val="22"/>
            <w:szCs w:val="22"/>
          </w:rPr>
          <w:t xml:space="preserve">The </w:t>
        </w:r>
      </w:ins>
      <w:ins w:id="44" w:author="Vijay Singh" w:date="2021-08-15T09:39:00Z">
        <w:r w:rsidR="00A3305A">
          <w:rPr>
            <w:rStyle w:val="None"/>
            <w:rFonts w:ascii="Times New Roman" w:hAnsi="Times New Roman"/>
            <w:sz w:val="22"/>
            <w:szCs w:val="22"/>
          </w:rPr>
          <w:t xml:space="preserve">samples of the </w:t>
        </w:r>
      </w:ins>
      <w:ins w:id="45" w:author="Vijay Singh" w:date="2021-08-15T09:36:00Z">
        <w:r w:rsidR="00673BF4">
          <w:rPr>
            <w:rStyle w:val="None"/>
            <w:rFonts w:ascii="Times New Roman" w:hAnsi="Times New Roman"/>
            <w:sz w:val="22"/>
            <w:szCs w:val="22"/>
          </w:rPr>
          <w:t xml:space="preserve">mean centered dataset </w:t>
        </w:r>
      </w:ins>
      <w:ins w:id="46" w:author="Vijay Singh" w:date="2021-08-15T09:39:00Z">
        <w:r w:rsidR="00A3305A">
          <w:rPr>
            <w:rStyle w:val="None"/>
            <w:rFonts w:ascii="Times New Roman" w:hAnsi="Times New Roman"/>
            <w:sz w:val="22"/>
            <w:szCs w:val="22"/>
          </w:rPr>
          <w:t xml:space="preserve">were then </w:t>
        </w:r>
      </w:ins>
      <w:ins w:id="47" w:author="Vijay Singh" w:date="2021-08-15T09:40:00Z">
        <w:r w:rsidR="00A3305A">
          <w:rPr>
            <w:rStyle w:val="None"/>
            <w:rFonts w:ascii="Times New Roman" w:hAnsi="Times New Roman"/>
            <w:sz w:val="22"/>
            <w:szCs w:val="22"/>
          </w:rPr>
          <w:t xml:space="preserve">projected along the PCA </w:t>
        </w:r>
      </w:ins>
      <w:ins w:id="48" w:author="Vijay Singh" w:date="2021-08-15T09:57:00Z">
        <w:r w:rsidR="00AE5B0D">
          <w:rPr>
            <w:rStyle w:val="None"/>
            <w:rFonts w:ascii="Times New Roman" w:hAnsi="Times New Roman"/>
            <w:sz w:val="22"/>
            <w:szCs w:val="22"/>
          </w:rPr>
          <w:t xml:space="preserve">eigenvectors </w:t>
        </w:r>
      </w:ins>
      <w:ins w:id="49" w:author="Vijay Singh" w:date="2021-08-15T09:40:00Z">
        <w:r w:rsidR="00A3305A">
          <w:rPr>
            <w:rStyle w:val="None"/>
            <w:rFonts w:ascii="Times New Roman" w:hAnsi="Times New Roman"/>
            <w:sz w:val="22"/>
            <w:szCs w:val="22"/>
          </w:rPr>
          <w:t>to obtain the</w:t>
        </w:r>
      </w:ins>
      <w:ins w:id="50" w:author="Vijay Singh" w:date="2021-08-15T09:44:00Z">
        <w:r w:rsidR="00A3305A">
          <w:rPr>
            <w:rStyle w:val="None"/>
            <w:rFonts w:ascii="Times New Roman" w:hAnsi="Times New Roman"/>
            <w:sz w:val="22"/>
            <w:szCs w:val="22"/>
          </w:rPr>
          <w:t>ir</w:t>
        </w:r>
      </w:ins>
      <w:ins w:id="51" w:author="Vijay Singh" w:date="2021-08-15T09:40:00Z">
        <w:r w:rsidR="00A3305A">
          <w:rPr>
            <w:rStyle w:val="None"/>
            <w:rFonts w:ascii="Times New Roman" w:hAnsi="Times New Roman"/>
            <w:sz w:val="22"/>
            <w:szCs w:val="22"/>
          </w:rPr>
          <w:t xml:space="preserve"> </w:t>
        </w:r>
      </w:ins>
      <w:ins w:id="52" w:author="Vijay Singh" w:date="2021-08-15T09:44:00Z">
        <w:r w:rsidR="00A3305A">
          <w:rPr>
            <w:rStyle w:val="None"/>
            <w:rFonts w:ascii="Times New Roman" w:hAnsi="Times New Roman"/>
            <w:sz w:val="22"/>
            <w:szCs w:val="22"/>
          </w:rPr>
          <w:t>projection</w:t>
        </w:r>
      </w:ins>
      <w:ins w:id="53" w:author="Vijay Singh" w:date="2021-08-15T09:46:00Z">
        <w:r w:rsidR="008B3043">
          <w:rPr>
            <w:rStyle w:val="None"/>
            <w:rFonts w:ascii="Times New Roman" w:hAnsi="Times New Roman"/>
            <w:sz w:val="22"/>
            <w:szCs w:val="22"/>
          </w:rPr>
          <w:t xml:space="preserve"> weight</w:t>
        </w:r>
      </w:ins>
      <w:ins w:id="54" w:author="Vijay Singh" w:date="2021-08-15T09:44:00Z">
        <w:r w:rsidR="00A3305A">
          <w:rPr>
            <w:rStyle w:val="None"/>
            <w:rFonts w:ascii="Times New Roman" w:hAnsi="Times New Roman"/>
            <w:sz w:val="22"/>
            <w:szCs w:val="22"/>
          </w:rPr>
          <w:t xml:space="preserve">s along PCA </w:t>
        </w:r>
      </w:ins>
      <w:ins w:id="55" w:author="Vijay Singh" w:date="2021-08-15T09:57:00Z">
        <w:r w:rsidR="00FF7F6F">
          <w:rPr>
            <w:rStyle w:val="None"/>
            <w:rFonts w:ascii="Times New Roman" w:hAnsi="Times New Roman"/>
            <w:sz w:val="22"/>
            <w:szCs w:val="22"/>
          </w:rPr>
          <w:t>eigenvectors</w:t>
        </w:r>
      </w:ins>
      <w:ins w:id="56" w:author="Vijay Singh" w:date="2021-08-15T09:45:00Z">
        <w:r w:rsidR="00A3305A">
          <w:rPr>
            <w:rStyle w:val="None"/>
            <w:rFonts w:ascii="Times New Roman" w:hAnsi="Times New Roman"/>
            <w:sz w:val="22"/>
            <w:szCs w:val="22"/>
          </w:rPr>
          <w:t xml:space="preserve">. </w:t>
        </w:r>
      </w:ins>
      <w:del w:id="57" w:author="Vijay Singh" w:date="2021-08-15T09:16:00Z">
        <w:r w:rsidR="00D92598" w:rsidDel="0079544F">
          <w:rPr>
            <w:rStyle w:val="None"/>
            <w:rFonts w:ascii="Times New Roman" w:hAnsi="Times New Roman"/>
            <w:sz w:val="22"/>
            <w:szCs w:val="22"/>
          </w:rPr>
          <w:delText>T</w:delText>
        </w:r>
      </w:del>
      <w:del w:id="58" w:author="Vijay Singh" w:date="2021-08-15T09:17:00Z">
        <w:r w:rsidDel="0079544F">
          <w:rPr>
            <w:rStyle w:val="None"/>
            <w:rFonts w:ascii="Times New Roman" w:hAnsi="Times New Roman"/>
            <w:sz w:val="22"/>
            <w:szCs w:val="22"/>
          </w:rPr>
          <w:delText xml:space="preserve">he dataset </w:delText>
        </w:r>
        <w:r w:rsidR="00D92598" w:rsidDel="0079544F">
          <w:rPr>
            <w:rStyle w:val="None"/>
            <w:rFonts w:ascii="Times New Roman" w:hAnsi="Times New Roman"/>
            <w:sz w:val="22"/>
            <w:szCs w:val="22"/>
          </w:rPr>
          <w:delText xml:space="preserve">was </w:delText>
        </w:r>
      </w:del>
      <w:del w:id="59" w:author="Vijay Singh" w:date="2021-08-15T09:45:00Z">
        <w:r w:rsidR="001E2603" w:rsidDel="00A3305A">
          <w:rPr>
            <w:rStyle w:val="None"/>
            <w:rFonts w:ascii="Times New Roman" w:hAnsi="Times New Roman"/>
            <w:sz w:val="22"/>
            <w:szCs w:val="22"/>
          </w:rPr>
          <w:delText xml:space="preserve">then </w:delText>
        </w:r>
      </w:del>
      <w:ins w:id="60" w:author="Vijay Singh" w:date="2021-08-15T09:45:00Z">
        <w:r w:rsidR="00A3305A">
          <w:rPr>
            <w:rStyle w:val="None"/>
            <w:rFonts w:ascii="Times New Roman" w:hAnsi="Times New Roman"/>
            <w:sz w:val="22"/>
            <w:szCs w:val="22"/>
          </w:rPr>
          <w:t xml:space="preserve">We </w:t>
        </w:r>
      </w:ins>
      <w:del w:id="61" w:author="Vijay Singh" w:date="2021-08-15T09:45:00Z">
        <w:r w:rsidR="001E2603" w:rsidRPr="000E3DCD" w:rsidDel="00A3305A">
          <w:rPr>
            <w:rFonts w:ascii="Times New Roman" w:hAnsi="Times New Roman"/>
            <w:color w:val="000000" w:themeColor="text1"/>
            <w:sz w:val="22"/>
            <w:szCs w:val="22"/>
          </w:rPr>
          <w:delText xml:space="preserve">projected </w:delText>
        </w:r>
        <w:r w:rsidDel="00A3305A">
          <w:rPr>
            <w:rStyle w:val="None"/>
            <w:rFonts w:ascii="Times New Roman" w:hAnsi="Times New Roman"/>
            <w:sz w:val="22"/>
            <w:szCs w:val="22"/>
          </w:rPr>
          <w:delText xml:space="preserve">along </w:delText>
        </w:r>
      </w:del>
      <w:ins w:id="62" w:author="Vijay Singh" w:date="2021-08-15T09:45:00Z">
        <w:r w:rsidR="00A3305A">
          <w:rPr>
            <w:rFonts w:ascii="Times New Roman" w:hAnsi="Times New Roman"/>
            <w:color w:val="000000" w:themeColor="text1"/>
            <w:sz w:val="22"/>
            <w:szCs w:val="22"/>
          </w:rPr>
          <w:t xml:space="preserve">chose </w:t>
        </w:r>
      </w:ins>
      <w:r>
        <w:rPr>
          <w:rStyle w:val="None"/>
          <w:rFonts w:ascii="Times New Roman" w:hAnsi="Times New Roman"/>
          <w:sz w:val="22"/>
          <w:szCs w:val="22"/>
        </w:rPr>
        <w:t>the PCA eigenvectors with the largest 6 eigenvalues</w:t>
      </w:r>
      <w:ins w:id="63" w:author="Vijay Singh" w:date="2021-08-15T09:45:00Z">
        <w:r w:rsidR="00A3305A">
          <w:rPr>
            <w:rStyle w:val="None"/>
            <w:rFonts w:ascii="Times New Roman" w:hAnsi="Times New Roman"/>
            <w:sz w:val="22"/>
            <w:szCs w:val="22"/>
          </w:rPr>
          <w:t xml:space="preserve"> for such projection</w:t>
        </w:r>
      </w:ins>
      <w:del w:id="64" w:author="Vijay Singh" w:date="2021-08-15T09:45:00Z">
        <w:r w:rsidDel="00A3305A">
          <w:rPr>
            <w:rStyle w:val="None"/>
            <w:rFonts w:ascii="Times New Roman" w:hAnsi="Times New Roman"/>
            <w:sz w:val="22"/>
            <w:szCs w:val="22"/>
          </w:rPr>
          <w:delText>. For the reflectance spectrum dataset</w:delText>
        </w:r>
      </w:del>
      <w:ins w:id="65" w:author="Vijay Singh" w:date="2021-08-15T09:45:00Z">
        <w:r w:rsidR="00A3305A">
          <w:rPr>
            <w:rStyle w:val="None"/>
            <w:rFonts w:ascii="Times New Roman" w:hAnsi="Times New Roman"/>
            <w:sz w:val="22"/>
            <w:szCs w:val="22"/>
          </w:rPr>
          <w:t xml:space="preserve"> as</w:t>
        </w:r>
      </w:ins>
      <w:del w:id="66" w:author="Vijay Singh" w:date="2021-08-15T09:45:00Z">
        <w:r w:rsidDel="00A3305A">
          <w:rPr>
            <w:rStyle w:val="None"/>
            <w:rFonts w:ascii="Times New Roman" w:hAnsi="Times New Roman"/>
            <w:sz w:val="22"/>
            <w:szCs w:val="22"/>
          </w:rPr>
          <w:delText>,</w:delText>
        </w:r>
      </w:del>
      <w:r>
        <w:rPr>
          <w:rStyle w:val="None"/>
          <w:rFonts w:ascii="Times New Roman" w:hAnsi="Times New Roman"/>
          <w:sz w:val="22"/>
          <w:szCs w:val="22"/>
        </w:rPr>
        <w:t xml:space="preserve"> these directions capture</w:t>
      </w:r>
      <w:ins w:id="67" w:author="Vijay Singh" w:date="2021-08-15T09:45:00Z">
        <w:r w:rsidR="008110B0">
          <w:rPr>
            <w:rStyle w:val="None"/>
            <w:rFonts w:ascii="Times New Roman" w:hAnsi="Times New Roman"/>
            <w:sz w:val="22"/>
            <w:szCs w:val="22"/>
          </w:rPr>
          <w:t>d</w:t>
        </w:r>
      </w:ins>
      <w:r>
        <w:rPr>
          <w:rStyle w:val="None"/>
          <w:rFonts w:ascii="Times New Roman" w:hAnsi="Times New Roman"/>
          <w:sz w:val="22"/>
          <w:szCs w:val="22"/>
        </w:rPr>
        <w:t xml:space="preserve"> more than 90% of the variance. We then approximated the resulting distribution </w:t>
      </w:r>
      <w:ins w:id="68" w:author="Vijay Singh" w:date="2021-08-15T09:46:00Z">
        <w:r w:rsidR="008B3043">
          <w:rPr>
            <w:rStyle w:val="None"/>
            <w:rFonts w:ascii="Times New Roman" w:hAnsi="Times New Roman"/>
            <w:sz w:val="22"/>
            <w:szCs w:val="22"/>
          </w:rPr>
          <w:t xml:space="preserve">of projection weights </w:t>
        </w:r>
      </w:ins>
      <w:r>
        <w:rPr>
          <w:rStyle w:val="None"/>
          <w:rFonts w:ascii="Times New Roman" w:hAnsi="Times New Roman"/>
          <w:sz w:val="22"/>
          <w:szCs w:val="22"/>
        </w:rPr>
        <w:t xml:space="preserve">by a multivariate normal distribution. Reflectance spectra for the objects in the scene were generated </w:t>
      </w:r>
      <w:del w:id="69" w:author="Vijay Singh" w:date="2021-08-15T09:59:00Z">
        <w:r w:rsidDel="00C90411">
          <w:rPr>
            <w:rStyle w:val="None"/>
            <w:rFonts w:ascii="Times New Roman" w:hAnsi="Times New Roman"/>
            <w:sz w:val="22"/>
            <w:szCs w:val="22"/>
          </w:rPr>
          <w:delText xml:space="preserve">using </w:delText>
        </w:r>
      </w:del>
      <w:ins w:id="70" w:author="Vijay Singh" w:date="2021-08-15T09:59:00Z">
        <w:r w:rsidR="00C90411">
          <w:rPr>
            <w:rStyle w:val="None"/>
            <w:rFonts w:ascii="Times New Roman" w:hAnsi="Times New Roman"/>
            <w:sz w:val="22"/>
            <w:szCs w:val="22"/>
          </w:rPr>
          <w:t xml:space="preserve">by </w:t>
        </w:r>
      </w:ins>
      <w:r>
        <w:rPr>
          <w:rStyle w:val="None"/>
          <w:rFonts w:ascii="Times New Roman" w:hAnsi="Times New Roman"/>
          <w:sz w:val="22"/>
          <w:szCs w:val="22"/>
        </w:rPr>
        <w:t>random</w:t>
      </w:r>
      <w:ins w:id="71" w:author="Vijay Singh" w:date="2021-08-15T09:59:00Z">
        <w:r w:rsidR="00DC7A0E">
          <w:rPr>
            <w:rStyle w:val="None"/>
            <w:rFonts w:ascii="Times New Roman" w:hAnsi="Times New Roman"/>
            <w:sz w:val="22"/>
            <w:szCs w:val="22"/>
          </w:rPr>
          <w:t>ly</w:t>
        </w:r>
      </w:ins>
      <w:r>
        <w:rPr>
          <w:rStyle w:val="None"/>
          <w:rFonts w:ascii="Times New Roman" w:hAnsi="Times New Roman"/>
          <w:sz w:val="22"/>
          <w:szCs w:val="22"/>
        </w:rPr>
        <w:t xml:space="preserve"> sampling from this multivariate normal distribution</w:t>
      </w:r>
      <w:del w:id="72" w:author="Vijay Singh" w:date="2021-08-15T09:58:00Z">
        <w:r w:rsidDel="00DE1C2C">
          <w:rPr>
            <w:rStyle w:val="None"/>
            <w:rFonts w:ascii="Times New Roman" w:hAnsi="Times New Roman"/>
            <w:sz w:val="22"/>
            <w:szCs w:val="22"/>
          </w:rPr>
          <w:delText xml:space="preserve">. </w:delText>
        </w:r>
      </w:del>
      <w:ins w:id="73" w:author="Vijay Singh" w:date="2021-08-15T09:58:00Z">
        <w:r w:rsidR="00DE1C2C">
          <w:rPr>
            <w:rStyle w:val="None"/>
            <w:rFonts w:ascii="Times New Roman" w:hAnsi="Times New Roman"/>
            <w:sz w:val="22"/>
            <w:szCs w:val="22"/>
          </w:rPr>
          <w:t xml:space="preserve"> and </w:t>
        </w:r>
        <w:r w:rsidR="00C64130">
          <w:rPr>
            <w:rStyle w:val="None"/>
            <w:rFonts w:ascii="Times New Roman" w:hAnsi="Times New Roman"/>
            <w:sz w:val="22"/>
            <w:szCs w:val="22"/>
          </w:rPr>
          <w:t xml:space="preserve">using </w:t>
        </w:r>
      </w:ins>
      <w:ins w:id="74" w:author="Vijay Singh" w:date="2021-08-15T09:49:00Z">
        <w:r w:rsidR="00572E40">
          <w:rPr>
            <w:rStyle w:val="None"/>
            <w:rFonts w:ascii="Times New Roman" w:hAnsi="Times New Roman"/>
            <w:sz w:val="22"/>
            <w:szCs w:val="22"/>
          </w:rPr>
          <w:t xml:space="preserve">the PCA </w:t>
        </w:r>
      </w:ins>
      <w:ins w:id="75" w:author="Vijay Singh" w:date="2021-08-15T09:58:00Z">
        <w:r w:rsidR="00C6398D">
          <w:rPr>
            <w:rStyle w:val="None"/>
            <w:rFonts w:ascii="Times New Roman" w:hAnsi="Times New Roman"/>
            <w:sz w:val="22"/>
            <w:szCs w:val="22"/>
          </w:rPr>
          <w:t xml:space="preserve">eigenvectors </w:t>
        </w:r>
      </w:ins>
      <w:ins w:id="76" w:author="Vijay Singh" w:date="2021-08-15T09:49:00Z">
        <w:r w:rsidR="00572E40">
          <w:rPr>
            <w:rStyle w:val="None"/>
            <w:rFonts w:ascii="Times New Roman" w:hAnsi="Times New Roman"/>
            <w:sz w:val="22"/>
            <w:szCs w:val="22"/>
          </w:rPr>
          <w:t>to const</w:t>
        </w:r>
      </w:ins>
      <w:ins w:id="77" w:author="Vijay Singh" w:date="2021-08-15T09:50:00Z">
        <w:r w:rsidR="00572E40">
          <w:rPr>
            <w:rStyle w:val="None"/>
            <w:rFonts w:ascii="Times New Roman" w:hAnsi="Times New Roman"/>
            <w:sz w:val="22"/>
            <w:szCs w:val="22"/>
          </w:rPr>
          <w:t>ruct sample</w:t>
        </w:r>
      </w:ins>
      <w:ins w:id="78" w:author="Vijay Singh" w:date="2021-08-15T10:00:00Z">
        <w:r w:rsidR="00FD600B">
          <w:rPr>
            <w:rStyle w:val="None"/>
            <w:rFonts w:ascii="Times New Roman" w:hAnsi="Times New Roman"/>
            <w:sz w:val="22"/>
            <w:szCs w:val="22"/>
          </w:rPr>
          <w:t>s</w:t>
        </w:r>
      </w:ins>
      <w:ins w:id="79" w:author="Vijay Singh" w:date="2021-08-15T09:50:00Z">
        <w:r w:rsidR="00572E40">
          <w:rPr>
            <w:rStyle w:val="None"/>
            <w:rFonts w:ascii="Times New Roman" w:hAnsi="Times New Roman"/>
            <w:sz w:val="22"/>
            <w:szCs w:val="22"/>
          </w:rPr>
          <w:t xml:space="preserve"> of mean-centered surface reflectances. To this we added the sample mean </w:t>
        </w:r>
      </w:ins>
      <w:ins w:id="80" w:author="Vijay Singh" w:date="2021-08-15T09:51:00Z">
        <w:r w:rsidR="00572E40">
          <w:rPr>
            <w:rStyle w:val="None"/>
            <w:rFonts w:ascii="Times New Roman" w:hAnsi="Times New Roman"/>
            <w:sz w:val="22"/>
            <w:szCs w:val="22"/>
          </w:rPr>
          <w:t xml:space="preserve">of the surface reflectance dataset. </w:t>
        </w:r>
      </w:ins>
      <w:ins w:id="81" w:author="Vijay Singh" w:date="2021-08-15T09:53:00Z">
        <w:r w:rsidR="00880089">
          <w:rPr>
            <w:rStyle w:val="None"/>
            <w:rFonts w:ascii="Times New Roman" w:hAnsi="Times New Roman"/>
            <w:sz w:val="22"/>
            <w:szCs w:val="22"/>
          </w:rPr>
          <w:t xml:space="preserve">We imposed a physical realizability condition on the spectral samples by ensuring that the reflectance at each spectral frequency was within 0 and 1. If the reflectance of the </w:t>
        </w:r>
      </w:ins>
      <w:ins w:id="82" w:author="Vijay Singh" w:date="2021-08-15T10:01:00Z">
        <w:r w:rsidR="001945C8">
          <w:rPr>
            <w:rStyle w:val="None"/>
            <w:rFonts w:ascii="Times New Roman" w:hAnsi="Times New Roman"/>
            <w:sz w:val="22"/>
            <w:szCs w:val="22"/>
          </w:rPr>
          <w:t xml:space="preserve">generated </w:t>
        </w:r>
      </w:ins>
      <w:ins w:id="83" w:author="Vijay Singh" w:date="2021-08-15T09:53:00Z">
        <w:r w:rsidR="00880089">
          <w:rPr>
            <w:rStyle w:val="None"/>
            <w:rFonts w:ascii="Times New Roman" w:hAnsi="Times New Roman"/>
            <w:sz w:val="22"/>
            <w:szCs w:val="22"/>
          </w:rPr>
          <w:t>sample did not fal</w:t>
        </w:r>
      </w:ins>
      <w:ins w:id="84" w:author="Vijay Singh" w:date="2021-08-15T09:54:00Z">
        <w:r w:rsidR="00880089">
          <w:rPr>
            <w:rStyle w:val="None"/>
            <w:rFonts w:ascii="Times New Roman" w:hAnsi="Times New Roman"/>
            <w:sz w:val="22"/>
            <w:szCs w:val="22"/>
          </w:rPr>
          <w:t xml:space="preserve">l in this range at any wavelength, the sample was discarded. </w:t>
        </w:r>
      </w:ins>
      <w:del w:id="85" w:author="Vijay Singh" w:date="2021-08-15T09:52:00Z">
        <w:r w:rsidDel="00E44316">
          <w:rPr>
            <w:rStyle w:val="None"/>
            <w:rFonts w:ascii="Times New Roman" w:hAnsi="Times New Roman"/>
            <w:sz w:val="22"/>
            <w:szCs w:val="22"/>
          </w:rPr>
          <w:delText xml:space="preserve">The reflectance spectra were constructed as a linear combination of PCA eigenvectors and the sampled weights. </w:delText>
        </w:r>
      </w:del>
      <w:r>
        <w:rPr>
          <w:rStyle w:val="None"/>
          <w:rFonts w:ascii="Times New Roman" w:hAnsi="Times New Roman"/>
          <w:sz w:val="22"/>
          <w:szCs w:val="22"/>
        </w:rPr>
        <w:t xml:space="preserve">The amount of variation in the surface reflectance of the background objects was controlled by multiplying the covariance matrix of the distribution with a scalar. We generated images for six logarithmically spaced values of the covariance scalar [0, 0.01, 0.03, 0.1, 0.3, 1.0]. </w:t>
      </w:r>
      <w:del w:id="86" w:author="Vijay Singh" w:date="2021-08-15T09:55:00Z">
        <w:r w:rsidDel="00A70426">
          <w:rPr>
            <w:rStyle w:val="None"/>
            <w:rFonts w:ascii="Times New Roman" w:hAnsi="Times New Roman"/>
            <w:sz w:val="22"/>
            <w:szCs w:val="22"/>
          </w:rPr>
          <w:delText xml:space="preserve">We imposed a physical realizability condition on the spectral samples by ensuring that the reflectance at each spectral frequency was within 0 and 1. </w:delText>
        </w:r>
      </w:del>
      <w:r>
        <w:rPr>
          <w:rStyle w:val="None"/>
          <w:rFonts w:ascii="Times New Roman" w:hAnsi="Times New Roman"/>
          <w:sz w:val="22"/>
          <w:szCs w:val="22"/>
        </w:rPr>
        <w:t>Due to th</w:t>
      </w:r>
      <w:ins w:id="87" w:author="Vijay Singh" w:date="2021-08-15T09:55:00Z">
        <w:r w:rsidR="00A70426">
          <w:rPr>
            <w:rStyle w:val="None"/>
            <w:rFonts w:ascii="Times New Roman" w:hAnsi="Times New Roman"/>
            <w:sz w:val="22"/>
            <w:szCs w:val="22"/>
          </w:rPr>
          <w:t>e physical realizability</w:t>
        </w:r>
      </w:ins>
      <w:del w:id="88" w:author="Vijay Singh" w:date="2021-08-15T09:55:00Z">
        <w:r w:rsidDel="00A70426">
          <w:rPr>
            <w:rStyle w:val="None"/>
            <w:rFonts w:ascii="Times New Roman" w:hAnsi="Times New Roman"/>
            <w:sz w:val="22"/>
            <w:szCs w:val="22"/>
          </w:rPr>
          <w:delText>is</w:delText>
        </w:r>
      </w:del>
      <w:r>
        <w:rPr>
          <w:rStyle w:val="None"/>
          <w:rFonts w:ascii="Times New Roman" w:hAnsi="Times New Roman"/>
          <w:sz w:val="22"/>
          <w:szCs w:val="22"/>
        </w:rPr>
        <w:t xml:space="preserve"> condition, the variance of the generated spectral samples for some covariance scalars was lower than the variance of the multi-normal distribution. </w:t>
      </w:r>
    </w:p>
    <w:p w14:paraId="1DCC8099" w14:textId="0431C6F0" w:rsidR="00751458" w:rsidRPr="006956F9" w:rsidRDefault="00751458" w:rsidP="00482247">
      <w:pPr>
        <w:pStyle w:val="Default"/>
        <w:spacing w:before="0" w:after="270"/>
        <w:rPr>
          <w:rStyle w:val="None"/>
          <w:rFonts w:ascii="Times New Roman" w:hAnsi="Times New Roman"/>
          <w:b/>
          <w:bCs/>
          <w:sz w:val="22"/>
          <w:szCs w:val="22"/>
          <w:lang w:val="it-IT"/>
        </w:rPr>
      </w:pPr>
      <w:r>
        <w:rPr>
          <w:rStyle w:val="None"/>
          <w:rFonts w:ascii="Times New Roman" w:hAnsi="Times New Roman"/>
          <w:sz w:val="22"/>
          <w:szCs w:val="22"/>
        </w:rPr>
        <w:t>The power spectrum of the light sources was chosen as standard daylight D65 spectrum. We normalized the D65 spectrum by its mean power to get the relative spectral shape. This was multiplied by a fixed scalar with an arbitrarily chosen value of 5 to get the illuminant spectrum. This spectrum was used for all light sources in the visual scene. We then scaled the rendered image dataset so that the maximum linear monitor input value (across the entire dataset) needed to render the images on the display was 0.9.</w:t>
      </w:r>
    </w:p>
    <w:p w14:paraId="1FA600DC" w14:textId="209865D7" w:rsidR="00B620B6" w:rsidRDefault="00B620B6" w:rsidP="00B620B6">
      <w:pPr>
        <w:pStyle w:val="Default"/>
        <w:spacing w:before="0" w:after="270"/>
        <w:rPr>
          <w:rStyle w:val="None"/>
          <w:rFonts w:ascii="Times New Roman" w:hAnsi="Times New Roman"/>
          <w:sz w:val="22"/>
          <w:szCs w:val="22"/>
          <w:shd w:val="clear" w:color="auto" w:fill="FFFFFF"/>
        </w:rPr>
      </w:pPr>
      <w:r>
        <w:rPr>
          <w:rFonts w:ascii="Times New Roman" w:hAnsi="Times New Roman"/>
          <w:b/>
          <w:bCs/>
          <w:sz w:val="22"/>
          <w:szCs w:val="22"/>
        </w:rPr>
        <w:t>2.</w:t>
      </w:r>
      <w:r w:rsidR="00D41080">
        <w:rPr>
          <w:rFonts w:ascii="Times New Roman" w:hAnsi="Times New Roman"/>
          <w:b/>
          <w:bCs/>
          <w:sz w:val="22"/>
          <w:szCs w:val="22"/>
        </w:rPr>
        <w:t>4</w:t>
      </w:r>
      <w:r>
        <w:rPr>
          <w:rFonts w:ascii="Times New Roman" w:hAnsi="Times New Roman"/>
          <w:b/>
          <w:bCs/>
          <w:sz w:val="22"/>
          <w:szCs w:val="22"/>
        </w:rPr>
        <w:t xml:space="preserve"> </w:t>
      </w:r>
      <w:r>
        <w:rPr>
          <w:rFonts w:ascii="Times New Roman" w:hAnsi="Times New Roman"/>
          <w:b/>
          <w:bCs/>
          <w:sz w:val="22"/>
          <w:szCs w:val="22"/>
          <w:shd w:val="clear" w:color="auto" w:fill="FFFFFF"/>
        </w:rPr>
        <w:t>Stimulus Design</w:t>
      </w:r>
    </w:p>
    <w:p w14:paraId="6C5DFD03" w14:textId="7E58A683" w:rsidR="00482247" w:rsidRDefault="00030D7F" w:rsidP="006956F9">
      <w:pPr>
        <w:pStyle w:val="Default"/>
        <w:spacing w:before="0"/>
      </w:pPr>
      <w:r>
        <w:rPr>
          <w:rStyle w:val="None"/>
          <w:rFonts w:ascii="Times New Roman" w:hAnsi="Times New Roman"/>
          <w:sz w:val="22"/>
          <w:szCs w:val="22"/>
          <w:shd w:val="clear" w:color="auto" w:fill="FFFFFF"/>
        </w:rPr>
        <w:t xml:space="preserve">We measured lightness discrimination thresholds for six values of the covariance scalar. </w:t>
      </w:r>
      <w:r w:rsidR="00482247">
        <w:rPr>
          <w:rStyle w:val="None"/>
          <w:rFonts w:ascii="Times New Roman" w:hAnsi="Times New Roman"/>
          <w:sz w:val="22"/>
          <w:szCs w:val="22"/>
          <w:shd w:val="clear" w:color="auto" w:fill="FFFFFF"/>
        </w:rPr>
        <w:t xml:space="preserve">For each value of the covariance scalar, we generated a dataset of 1100 images. The dataset had 100 </w:t>
      </w:r>
      <w:r w:rsidR="00482247">
        <w:rPr>
          <w:rFonts w:ascii="Times New Roman" w:hAnsi="Times New Roman"/>
          <w:sz w:val="22"/>
          <w:szCs w:val="22"/>
          <w:shd w:val="clear" w:color="auto" w:fill="FFFFFF"/>
        </w:rPr>
        <w:t xml:space="preserve">images </w:t>
      </w:r>
      <w:r w:rsidR="00482247">
        <w:rPr>
          <w:rStyle w:val="None"/>
          <w:rFonts w:ascii="Times New Roman" w:hAnsi="Times New Roman"/>
          <w:sz w:val="22"/>
          <w:szCs w:val="22"/>
          <w:shd w:val="clear" w:color="auto" w:fill="FFFFFF"/>
        </w:rPr>
        <w:t xml:space="preserve">each at 11 values of the target object LRF. The LRF of the target object in the standard images was 0.4 and the </w:t>
      </w:r>
      <w:r w:rsidR="00522465">
        <w:rPr>
          <w:rStyle w:val="None"/>
          <w:rFonts w:ascii="Times New Roman" w:hAnsi="Times New Roman"/>
          <w:sz w:val="22"/>
          <w:szCs w:val="22"/>
          <w:shd w:val="clear" w:color="auto" w:fill="FFFFFF"/>
        </w:rPr>
        <w:t xml:space="preserve">LRF </w:t>
      </w:r>
      <w:r w:rsidR="00482247">
        <w:rPr>
          <w:rStyle w:val="None"/>
          <w:rFonts w:ascii="Times New Roman" w:hAnsi="Times New Roman"/>
          <w:sz w:val="22"/>
          <w:szCs w:val="22"/>
          <w:shd w:val="clear" w:color="auto" w:fill="FFFFFF"/>
        </w:rPr>
        <w:t xml:space="preserve">in the comparison image </w:t>
      </w:r>
      <w:r w:rsidR="00482247">
        <w:rPr>
          <w:rFonts w:ascii="Times New Roman" w:hAnsi="Times New Roman"/>
          <w:sz w:val="22"/>
          <w:szCs w:val="22"/>
          <w:shd w:val="clear" w:color="auto" w:fill="FFFFFF"/>
        </w:rPr>
        <w:t xml:space="preserve">varied between 0.35 and 0.45 at steps of 0.01 (11 comparison levels). We generated 100 images at each comparison level, each with a different choice of the reflectance spectra of the background scene objects. For </w:t>
      </w:r>
      <w:r w:rsidR="00270DF5">
        <w:rPr>
          <w:rStyle w:val="None"/>
          <w:rFonts w:ascii="Times New Roman" w:hAnsi="Times New Roman"/>
          <w:sz w:val="22"/>
          <w:szCs w:val="22"/>
          <w:shd w:val="clear" w:color="auto" w:fill="FFFFFF"/>
        </w:rPr>
        <w:t>covariance scalar</w:t>
      </w:r>
      <w:r w:rsidR="00270DF5" w:rsidDel="00270DF5">
        <w:rPr>
          <w:rFonts w:ascii="Times New Roman" w:hAnsi="Times New Roman"/>
          <w:sz w:val="22"/>
          <w:szCs w:val="22"/>
          <w:shd w:val="clear" w:color="auto" w:fill="FFFFFF"/>
        </w:rPr>
        <w:t xml:space="preserve"> </w:t>
      </w:r>
      <w:r w:rsidR="00482247">
        <w:rPr>
          <w:rFonts w:ascii="Times New Roman" w:hAnsi="Times New Roman"/>
          <w:sz w:val="22"/>
          <w:szCs w:val="22"/>
          <w:shd w:val="clear" w:color="auto" w:fill="FFFFFF"/>
        </w:rPr>
        <w:t>0.00 we generated a set of 11 images, one at each LRF level, as the background remained fixed in this case. All images were generated without secondary reflections specified in the rendering process. The spectral power distribution of each light source in the scene was fixed over all images. We chose this to be the standard daylight spectrum D65 (See Methods: Reflectance and Illumination Spectra). The geometry of the 3D scene was also held fixed.</w:t>
      </w:r>
    </w:p>
    <w:p w14:paraId="5E7F37DB" w14:textId="77777777" w:rsidR="00482247" w:rsidRPr="006956F9" w:rsidRDefault="00482247" w:rsidP="006956F9"/>
    <w:p w14:paraId="05C17409" w14:textId="3D47FF96"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698D43C6" w14:textId="7A869E4B" w:rsidR="00F60A64" w:rsidRDefault="00F60A64" w:rsidP="001D0525">
      <w:pPr>
        <w:pStyle w:val="Default"/>
        <w:spacing w:before="0" w:after="270"/>
        <w:rPr>
          <w:rFonts w:ascii="Times New Roman" w:hAnsi="Times New Roman"/>
          <w:sz w:val="22"/>
          <w:szCs w:val="22"/>
          <w:shd w:val="clear" w:color="auto" w:fill="FFFFFF"/>
        </w:rPr>
      </w:pPr>
      <w:r>
        <w:rPr>
          <w:rFonts w:ascii="Times New Roman" w:hAnsi="Times New Roman"/>
          <w:b/>
          <w:bCs/>
          <w:sz w:val="22"/>
          <w:szCs w:val="22"/>
        </w:rPr>
        <w:t>2.</w:t>
      </w:r>
      <w:r w:rsidR="003D433A">
        <w:rPr>
          <w:rFonts w:ascii="Times New Roman" w:hAnsi="Times New Roman"/>
          <w:b/>
          <w:bCs/>
          <w:sz w:val="22"/>
          <w:szCs w:val="22"/>
        </w:rPr>
        <w:t xml:space="preserve">5 </w:t>
      </w:r>
      <w:r>
        <w:rPr>
          <w:rStyle w:val="None"/>
          <w:rFonts w:ascii="Times New Roman" w:hAnsi="Times New Roman"/>
          <w:b/>
          <w:bCs/>
          <w:sz w:val="22"/>
          <w:szCs w:val="22"/>
          <w:shd w:val="clear" w:color="auto" w:fill="FFFFFF"/>
        </w:rPr>
        <w:t>Experimental Details</w:t>
      </w:r>
    </w:p>
    <w:p w14:paraId="1B28FAE9"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0E2E834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lastRenderedPageBreak/>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14:paraId="297005D4"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499C5C39" w14:textId="1739F256"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The experiment was structured as follows. We define an acquisition as the data collected at one covariance </w:t>
      </w:r>
      <w:r w:rsidR="009C45F6">
        <w:rPr>
          <w:rStyle w:val="None"/>
          <w:rFonts w:ascii="Times New Roman" w:hAnsi="Times New Roman"/>
          <w:sz w:val="22"/>
          <w:szCs w:val="22"/>
          <w:shd w:val="clear" w:color="auto" w:fill="FFFFFF"/>
        </w:rPr>
        <w:t>scalar</w:t>
      </w:r>
      <w:r>
        <w:rPr>
          <w:rStyle w:val="None"/>
          <w:rFonts w:ascii="Times New Roman" w:hAnsi="Times New Roman"/>
          <w:sz w:val="22"/>
          <w:szCs w:val="22"/>
          <w:shd w:val="clear" w:color="auto" w:fill="FFFFFF"/>
        </w:rPr>
        <w:t xml:space="preserve"> with 30 trials at each of the 11 comparison levels. We define a permutation as a set of six acquisitions, where each acquisition corresponds to one of the possible six </w:t>
      </w:r>
      <w:r w:rsidR="009C45F6">
        <w:rPr>
          <w:rStyle w:val="None"/>
          <w:rFonts w:ascii="Times New Roman" w:hAnsi="Times New Roman"/>
          <w:sz w:val="22"/>
          <w:szCs w:val="22"/>
          <w:shd w:val="clear" w:color="auto" w:fill="FFFFFF"/>
        </w:rPr>
        <w:t>covariance scalars</w:t>
      </w:r>
      <w:r>
        <w:rPr>
          <w:rStyle w:val="None"/>
          <w:rFonts w:ascii="Times New Roman" w:hAnsi="Times New Roman"/>
          <w:sz w:val="22"/>
          <w:szCs w:val="22"/>
          <w:shd w:val="clear" w:color="auto" w:fill="FFFFFF"/>
        </w:rPr>
        <w:t xml:space="preserve">. We collected three permutations for each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with a new random order drawn for each permutation. Thus, after the practice session (see: Recruitment and Exclusion), there were total 18 acquisitions. We divided these 18 acquisitions over 6 sessions, each session with 3 acquisitions. In each acquisition, we randomly selected the images on the trials from the pre-generated image databases. The first five trials of each acquisition were moderate trials (as defined in </w:t>
      </w:r>
      <w:ins w:id="89" w:author="Vijay Singh" w:date="2021-08-15T10:12:00Z">
        <w:r w:rsidR="00F652EA">
          <w:rPr>
            <w:rStyle w:val="None"/>
            <w:rFonts w:ascii="Times New Roman" w:hAnsi="Times New Roman"/>
            <w:sz w:val="22"/>
            <w:szCs w:val="22"/>
            <w:shd w:val="clear" w:color="auto" w:fill="FFFFFF"/>
          </w:rPr>
          <w:t xml:space="preserve">Methods: </w:t>
        </w:r>
      </w:ins>
      <w:r w:rsidRPr="00AA0A75">
        <w:rPr>
          <w:rStyle w:val="None"/>
          <w:rFonts w:ascii="Times New Roman" w:hAnsi="Times New Roman"/>
          <w:sz w:val="22"/>
          <w:szCs w:val="22"/>
          <w:shd w:val="clear" w:color="auto" w:fill="FFFFFF"/>
        </w:rPr>
        <w:t>Observer</w:t>
      </w:r>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Recruitment</w:t>
      </w:r>
      <w:proofErr w:type="spellEnd"/>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and</w:t>
      </w:r>
      <w:proofErr w:type="spellEnd"/>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Exclusion</w:t>
      </w:r>
      <w:proofErr w:type="spellEnd"/>
      <w:r>
        <w:rPr>
          <w:rStyle w:val="None"/>
          <w:rFonts w:ascii="Times New Roman" w:hAnsi="Times New Roman"/>
          <w:sz w:val="22"/>
          <w:szCs w:val="22"/>
          <w:shd w:val="clear" w:color="auto" w:fill="FFFFFF"/>
        </w:rPr>
        <w:t xml:space="preser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task. The responses for these five trials were not saved.</w:t>
      </w:r>
    </w:p>
    <w:p w14:paraId="0E8AD81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7F91AF77" w14:textId="77777777" w:rsidR="00F60A64" w:rsidRDefault="00F60A64" w:rsidP="00F60A64">
      <w:pPr>
        <w:pStyle w:val="Default"/>
        <w:spacing w:before="0"/>
        <w:rPr>
          <w:rFonts w:ascii="Times New Roman" w:hAnsi="Times New Roman"/>
          <w:sz w:val="22"/>
          <w:szCs w:val="22"/>
          <w:shd w:val="clear" w:color="auto" w:fill="FFFFFF"/>
        </w:rPr>
      </w:pPr>
      <w:r>
        <w:rPr>
          <w:rStyle w:val="None"/>
          <w:rFonts w:ascii="Times New Roman" w:hAnsi="Times New Roman"/>
          <w:sz w:val="22"/>
          <w:szCs w:val="22"/>
          <w:shd w:val="clear" w:color="auto" w:fill="FFFFFF"/>
        </w:rPr>
        <w:t xml:space="preserve">Each acquisition thus 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trial sequence (order of comparison stimuli) in an acquisition was generated pseudo-randomly at the beginning of the acquisition.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image 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14:paraId="13056DC1" w14:textId="77777777"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525052F7" w14:textId="77777777" w:rsidR="00F60A64" w:rsidRDefault="00F60A64" w:rsidP="00F60A64">
      <w:pPr>
        <w:pStyle w:val="Default"/>
        <w:spacing w:before="0"/>
        <w:rPr>
          <w:rStyle w:val="None"/>
          <w:rFonts w:ascii="Times New Roman" w:hAnsi="Times New Roman"/>
          <w:sz w:val="22"/>
          <w:szCs w:val="22"/>
          <w:shd w:val="clear" w:color="auto" w:fill="FFFFFF"/>
        </w:rPr>
      </w:pPr>
      <w:r>
        <w:rPr>
          <w:rFonts w:ascii="Times New Roman" w:hAnsi="Times New Roman"/>
          <w:sz w:val="22"/>
          <w:szCs w:val="22"/>
          <w:shd w:val="clear" w:color="auto" w:fill="FFFFFF"/>
        </w:rPr>
        <w:t xml:space="preserve">The trials in an acquisition were presented in three blocks of 110 trials each. At the end of each block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terminate the experiment anytime during the acquisition. If an observer terminated an acquisition, the data for that acquisition was not saved. No observer terminated any acquisition. One observer rescheduled at the beginning of a session due to tiredness for reasons unrelated to the experiment. The session was rescheduled.</w:t>
      </w:r>
    </w:p>
    <w:p w14:paraId="6E8B9D01" w14:textId="77777777" w:rsidR="00F60A64" w:rsidRDefault="00F60A64" w:rsidP="00F60A64">
      <w:pPr>
        <w:pStyle w:val="Default"/>
        <w:spacing w:before="0"/>
        <w:rPr>
          <w:rStyle w:val="None"/>
          <w:rFonts w:ascii="Times New Roman" w:hAnsi="Times New Roman"/>
          <w:sz w:val="22"/>
          <w:szCs w:val="22"/>
          <w:shd w:val="clear" w:color="auto" w:fill="FFFFFF"/>
        </w:rPr>
      </w:pPr>
    </w:p>
    <w:p w14:paraId="7D130FF1" w14:textId="1246DD83"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At the beginning of the first experimental session (the practice session) for an observer, the experimenter </w:t>
      </w:r>
      <w:r w:rsidRPr="007B1C7B">
        <w:rPr>
          <w:rFonts w:ascii="Times New Roman" w:hAnsi="Times New Roman"/>
          <w:sz w:val="22"/>
          <w:szCs w:val="22"/>
        </w:rPr>
        <w:t>explained the experimental procedures</w:t>
      </w:r>
      <w:r>
        <w:rPr>
          <w:rFonts w:ascii="Times New Roman" w:hAnsi="Times New Roman"/>
          <w:sz w:val="22"/>
          <w:szCs w:val="22"/>
        </w:rPr>
        <w:t xml:space="preserve"> and obtained consent for the experiments. The experimenter then tested the observers for normal visual acuity and color vision. The observers were then taken to the dark room where the observers were described the task and familiarized with the display, chin rest, and response box. Once familiar, the </w:t>
      </w:r>
      <w:r>
        <w:rPr>
          <w:rFonts w:ascii="Times New Roman" w:hAnsi="Times New Roman"/>
          <w:sz w:val="22"/>
          <w:szCs w:val="22"/>
          <w:lang w:val="pt-PT"/>
        </w:rPr>
        <w:t>observers</w:t>
      </w:r>
      <w:r>
        <w:rPr>
          <w:rFonts w:ascii="Times New Roman" w:hAnsi="Times New Roman"/>
          <w:sz w:val="22"/>
          <w:szCs w:val="22"/>
        </w:rPr>
        <w:t xml:space="preserve"> were dark adapted (by sitting in the dark room for approximately 5 minutes). Once ready, the </w:t>
      </w:r>
      <w:proofErr w:type="spellStart"/>
      <w:r>
        <w:rPr>
          <w:rFonts w:ascii="Times New Roman" w:hAnsi="Times New Roman"/>
          <w:sz w:val="22"/>
          <w:szCs w:val="22"/>
          <w:lang w:val="pt-PT"/>
        </w:rPr>
        <w:t>observers</w:t>
      </w:r>
      <w:proofErr w:type="spellEnd"/>
      <w:r>
        <w:rPr>
          <w:rFonts w:ascii="Times New Roman" w:hAnsi="Times New Roman"/>
          <w:sz w:val="22"/>
          <w:szCs w:val="22"/>
        </w:rPr>
        <w:t xml:space="preserve"> performed the familiarization acquisition</w:t>
      </w:r>
      <w:ins w:id="90" w:author="Vijay Singh" w:date="2021-08-15T10:16:00Z">
        <w:r w:rsidR="00B6377B">
          <w:rPr>
            <w:rFonts w:ascii="Times New Roman" w:hAnsi="Times New Roman"/>
            <w:sz w:val="22"/>
            <w:szCs w:val="22"/>
          </w:rPr>
          <w:t xml:space="preserve"> (</w:t>
        </w:r>
      </w:ins>
      <w:ins w:id="91" w:author="Vijay Singh" w:date="2021-08-15T10:22:00Z">
        <w:r w:rsidR="00854E01">
          <w:rPr>
            <w:rFonts w:ascii="Times New Roman" w:hAnsi="Times New Roman"/>
            <w:sz w:val="22"/>
            <w:szCs w:val="22"/>
          </w:rPr>
          <w:t>S</w:t>
        </w:r>
      </w:ins>
      <w:ins w:id="92" w:author="Vijay Singh" w:date="2021-08-15T10:16:00Z">
        <w:r w:rsidR="00B6377B">
          <w:rPr>
            <w:rFonts w:ascii="Times New Roman" w:hAnsi="Times New Roman"/>
            <w:sz w:val="22"/>
            <w:szCs w:val="22"/>
          </w:rPr>
          <w:t xml:space="preserve">ee </w:t>
        </w:r>
        <w:r w:rsidR="00B6377B">
          <w:rPr>
            <w:rStyle w:val="None"/>
            <w:rFonts w:ascii="Times New Roman" w:hAnsi="Times New Roman"/>
            <w:sz w:val="22"/>
            <w:szCs w:val="22"/>
            <w:shd w:val="clear" w:color="auto" w:fill="FFFFFF"/>
          </w:rPr>
          <w:t xml:space="preserve">Methods: </w:t>
        </w:r>
        <w:r w:rsidR="00B6377B" w:rsidRPr="00AA0A75">
          <w:rPr>
            <w:rStyle w:val="None"/>
            <w:rFonts w:ascii="Times New Roman" w:hAnsi="Times New Roman"/>
            <w:sz w:val="22"/>
            <w:szCs w:val="22"/>
            <w:shd w:val="clear" w:color="auto" w:fill="FFFFFF"/>
          </w:rPr>
          <w:t>Observer</w:t>
        </w:r>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Recruitment</w:t>
        </w:r>
        <w:proofErr w:type="spellEnd"/>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and</w:t>
        </w:r>
        <w:proofErr w:type="spellEnd"/>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Exclusion</w:t>
        </w:r>
      </w:ins>
      <w:proofErr w:type="spellEnd"/>
      <w:ins w:id="93" w:author="Vijay Singh" w:date="2021-08-15T10:23:00Z">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for</w:t>
        </w:r>
        <w:proofErr w:type="spellEnd"/>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explanation</w:t>
        </w:r>
        <w:proofErr w:type="spellEnd"/>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of</w:t>
        </w:r>
        <w:proofErr w:type="spellEnd"/>
        <w:r w:rsidR="00F1463B">
          <w:rPr>
            <w:rStyle w:val="None"/>
            <w:rFonts w:ascii="Times New Roman" w:hAnsi="Times New Roman"/>
            <w:sz w:val="22"/>
            <w:szCs w:val="22"/>
            <w:shd w:val="clear" w:color="auto" w:fill="FFFFFF"/>
            <w:lang w:val="de-DE"/>
          </w:rPr>
          <w:t xml:space="preserve"> </w:t>
        </w:r>
        <w:r w:rsidR="00F1463B">
          <w:rPr>
            <w:rFonts w:ascii="Times New Roman" w:hAnsi="Times New Roman"/>
            <w:sz w:val="22"/>
            <w:szCs w:val="22"/>
          </w:rPr>
          <w:t>familiarization acquisition</w:t>
        </w:r>
      </w:ins>
      <w:ins w:id="94" w:author="Vijay Singh" w:date="2021-08-15T10:16:00Z">
        <w:r w:rsidR="00B6377B">
          <w:rPr>
            <w:rFonts w:ascii="Times New Roman" w:hAnsi="Times New Roman"/>
            <w:sz w:val="22"/>
            <w:szCs w:val="22"/>
          </w:rPr>
          <w:t>)</w:t>
        </w:r>
      </w:ins>
      <w:r>
        <w:rPr>
          <w:rFonts w:ascii="Times New Roman" w:hAnsi="Times New Roman"/>
          <w:sz w:val="22"/>
          <w:szCs w:val="22"/>
        </w:rPr>
        <w:t xml:space="preserve">. After the familiarization acquisition, the </w:t>
      </w:r>
      <w:r>
        <w:rPr>
          <w:rFonts w:ascii="Times New Roman" w:hAnsi="Times New Roman"/>
          <w:sz w:val="22"/>
          <w:szCs w:val="22"/>
          <w:lang w:val="pt-PT"/>
        </w:rPr>
        <w:t>observers</w:t>
      </w:r>
      <w:r>
        <w:rPr>
          <w:rFonts w:ascii="Times New Roman" w:hAnsi="Times New Roman"/>
          <w:sz w:val="22"/>
          <w:szCs w:val="22"/>
        </w:rPr>
        <w:t xml:space="preserve"> performed the other three acquisitions of the practice session. The entire practice session took nearly one hour.</w:t>
      </w:r>
    </w:p>
    <w:p w14:paraId="3A970F7F" w14:textId="42FA5782" w:rsidR="003C206F" w:rsidRDefault="00F60A64" w:rsidP="00F60A64">
      <w:pPr>
        <w:pStyle w:val="Default"/>
        <w:spacing w:before="0" w:after="270"/>
        <w:rPr>
          <w:rFonts w:ascii="Times New Roman" w:hAnsi="Times New Roman"/>
          <w:sz w:val="22"/>
          <w:szCs w:val="22"/>
        </w:rPr>
      </w:pPr>
      <w:r>
        <w:rPr>
          <w:rFonts w:ascii="Times New Roman" w:hAnsi="Times New Roman"/>
          <w:sz w:val="22"/>
          <w:szCs w:val="22"/>
        </w:rPr>
        <w:t>The observers who met the criteria performed 18 acquisitions over 6 other sessions. The order of these acquisitions was determined pseudo-randomly at the beginning of the practice session. In each session, the observer performed only three acquisitions. The observers were dark adapted at the beginning of each session.</w:t>
      </w:r>
    </w:p>
    <w:p w14:paraId="2C520F42" w14:textId="5C4EE2E7"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b/>
          <w:bCs/>
          <w:sz w:val="22"/>
          <w:szCs w:val="22"/>
        </w:rPr>
        <w:t>2.</w:t>
      </w:r>
      <w:r w:rsidR="001D0525">
        <w:rPr>
          <w:rFonts w:ascii="Times New Roman" w:hAnsi="Times New Roman"/>
          <w:b/>
          <w:bCs/>
          <w:sz w:val="22"/>
          <w:szCs w:val="22"/>
        </w:rPr>
        <w:t>6</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Observer</w:t>
      </w:r>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Recruitment</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and</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Exclusion</w:t>
      </w:r>
      <w:proofErr w:type="spellEnd"/>
    </w:p>
    <w:p w14:paraId="63201B76" w14:textId="77777777" w:rsidR="00F516FB" w:rsidRDefault="00F516FB" w:rsidP="00F516FB">
      <w:pPr>
        <w:pStyle w:val="Default"/>
        <w:spacing w:before="0"/>
        <w:rPr>
          <w:rFonts w:ascii="Times New Roman" w:hAnsi="Times New Roman"/>
          <w:sz w:val="22"/>
          <w:szCs w:val="22"/>
          <w:shd w:val="clear" w:color="auto" w:fill="FFFFFF"/>
        </w:rPr>
      </w:pPr>
    </w:p>
    <w:p w14:paraId="61CA5874" w14:textId="77777777"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recruited from the University of Pennsylvania and the local Philadelphia community and were compensated for their time. Observers were screened to have normal visual acuity (20/40 or better; with corrective eyewear, if applicable) and normal color vision, as assessed with pseudo-isochromatic plates</w:t>
      </w:r>
      <w:r>
        <w:rPr>
          <w:rFonts w:ascii="Times New Roman" w:hAnsi="Times New Roman"/>
          <w:sz w:val="22"/>
          <w:szCs w:val="22"/>
        </w:rPr>
        <w:t xml:space="preserve">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&lt;EndNote&gt;&lt;Cite&gt;&lt;Author&gt;Ishihara&lt;/Author&gt;&lt;Year&gt;1977&lt;/Year&gt;&lt;RecNum&gt;63&lt;/RecNum&gt;&lt;DisplayText&gt;(Ishihara, 1977)&lt;/DisplayText&gt;&lt;record&gt;&lt;rec-number&gt;63&lt;/rec-number&gt;&lt;foreign-keys&gt;&lt;key app="EN" db-id="zr5fzd222xvvdvewxvlv0eemp5f5rezev9p2" timestamp="1620224998"&gt;63&lt;/key&gt;&lt;/foreign-keys&gt;&lt;ref-type name="Journal Article"&gt;17&lt;/ref-type&gt;&lt;contributors&gt;&lt;authors&gt;&lt;author&gt;Ishihara, S.&lt;/author&gt;&lt;/authors&gt;&lt;/contributors&gt;&lt;titles&gt;&lt;title&gt;Tests for colour-blindness&lt;/title&gt;&lt;secondary-title&gt;Tokyo: Kanehara Shuppen Company, Ltd.&lt;/secondary-title&gt;&lt;/titles&gt;&lt;periodical&gt;&lt;full-title&gt;Tokyo: Kanehara Shuppen Company, Ltd.&lt;/full-title&gt;&lt;/periodical&gt;&lt;dates&gt;&lt;year&gt;1977&lt;/year&gt;&lt;/dates&gt;&lt;urls&gt;&lt;/urls&gt;&lt;/record&gt;&lt;/Cite&gt;&lt;/EndNote&gt;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(Ishihara, 1977)</w:t>
      </w:r>
      <w:r>
        <w:rPr>
          <w:rFonts w:ascii="Times New Roman" w:hAnsi="Times New Roman"/>
          <w:sz w:val="22"/>
          <w:szCs w:val="22"/>
        </w:rPr>
        <w:fldChar w:fldCharType="end"/>
      </w:r>
      <w:r>
        <w:rPr>
          <w:rFonts w:ascii="Times New Roman" w:hAnsi="Times New Roman"/>
          <w:sz w:val="22"/>
          <w:szCs w:val="22"/>
          <w:shd w:val="clear" w:color="auto" w:fill="FFFFFF"/>
        </w:rPr>
        <w:t xml:space="preserve">. These exclusion criteria were specified in the pre-registration document. One observer was discontinued at this point as they did not meet the normal visual acuity criterion. </w:t>
      </w:r>
    </w:p>
    <w:p w14:paraId="2AB04B22" w14:textId="77777777" w:rsidR="00F516FB" w:rsidRDefault="00F516FB" w:rsidP="00F516FB">
      <w:pPr>
        <w:pStyle w:val="Default"/>
        <w:spacing w:before="0"/>
        <w:rPr>
          <w:rFonts w:ascii="Times New Roman" w:hAnsi="Times New Roman"/>
          <w:sz w:val="22"/>
          <w:szCs w:val="22"/>
          <w:shd w:val="clear" w:color="auto" w:fill="FFFFFF"/>
        </w:rPr>
      </w:pPr>
    </w:p>
    <w:p w14:paraId="483F2DE5" w14:textId="1C3300B5" w:rsidR="00F516FB" w:rsidRPr="003F5C2B" w:rsidRDefault="00F516FB" w:rsidP="00F516FB">
      <w:pPr>
        <w:pStyle w:val="Default"/>
        <w:spacing w:before="0"/>
        <w:rPr>
          <w:rFonts w:ascii="Times New Roman" w:hAnsi="Times New Roman"/>
          <w:sz w:val="22"/>
          <w:szCs w:val="22"/>
        </w:rPr>
      </w:pPr>
      <w:r>
        <w:rPr>
          <w:rFonts w:ascii="Times New Roman" w:hAnsi="Times New Roman"/>
          <w:sz w:val="22"/>
          <w:szCs w:val="22"/>
          <w:shd w:val="clear" w:color="auto" w:fill="FFFFFF"/>
        </w:rPr>
        <w:lastRenderedPageBreak/>
        <w:t xml:space="preserve">Observers who passed the vision screening then participated in a practice session. This session also served to screen for observers’ ability to reliably perform the psychophysical task. This screening was 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 practice session. At the beginning of the practice session,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familiarized with the task. For this they performed a familiarization acquisition (See Methods: Experimental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an acquisition). In the familiarization acquisition,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performed 40 trials of the task using images with covariance scal</w:t>
      </w:r>
      <w:r w:rsidR="003266A1">
        <w:rPr>
          <w:rFonts w:ascii="Times New Roman" w:hAnsi="Times New Roman"/>
          <w:sz w:val="22"/>
          <w:szCs w:val="22"/>
          <w:shd w:val="clear" w:color="auto" w:fill="FFFFFF"/>
        </w:rPr>
        <w:t>a</w:t>
      </w:r>
      <w:r>
        <w:rPr>
          <w:rFonts w:ascii="Times New Roman" w:hAnsi="Times New Roman"/>
          <w:sz w:val="22"/>
          <w:szCs w:val="22"/>
          <w:shd w:val="clear" w:color="auto" w:fill="FFFFFF"/>
        </w:rPr>
        <w:t xml:space="preserve">r 0.00 (10 easy trials, 10 moderate trials, and 20 regular trials). In the easy trials, the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compared images with target object LRF 0.35 and 0.45. In the moderate trials, they compared images with target object LRF 0.40 to images with target object LRF 0.35 or 0.45. In the regular trials they compared images with target object LRF 0.40 to images with target object LRF in the range [0.35, 0.45]. The data from the familiarization acquisition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normal acquisitions for images with covariance scal</w:t>
      </w:r>
      <w:r w:rsidR="002B0FF8">
        <w:rPr>
          <w:rFonts w:ascii="Times New Roman" w:hAnsi="Times New Roman"/>
          <w:sz w:val="22"/>
          <w:szCs w:val="22"/>
          <w:shd w:val="clear" w:color="auto" w:fill="FFFFFF"/>
        </w:rPr>
        <w:t>a</w:t>
      </w:r>
      <w:r>
        <w:rPr>
          <w:rFonts w:ascii="Times New Roman" w:hAnsi="Times New Roman"/>
          <w:sz w:val="22"/>
          <w:szCs w:val="22"/>
          <w:shd w:val="clear" w:color="auto" w:fill="FFFFFF"/>
        </w:rPr>
        <w:t xml:space="preserve">r 0.00. At the end of the practice session,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acquisitions was computed.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was excluded from further participation if their mean threshold for the last two acquisitions in the practice session exceeded 0.025 (log T</w:t>
      </w:r>
      <w:r w:rsidRPr="003F5C2B">
        <w:rPr>
          <w:rFonts w:ascii="Times New Roman" w:hAnsi="Times New Roman"/>
          <w:sz w:val="22"/>
          <w:szCs w:val="22"/>
          <w:shd w:val="clear" w:color="auto" w:fill="FFFFFF"/>
          <w:vertAlign w:val="superscript"/>
        </w:rPr>
        <w:t>2</w:t>
      </w:r>
      <w:r>
        <w:rPr>
          <w:rFonts w:ascii="Times New Roman" w:hAnsi="Times New Roman"/>
          <w:sz w:val="22"/>
          <w:szCs w:val="22"/>
          <w:shd w:val="clear" w:color="auto" w:fill="FFFFFF"/>
        </w:rPr>
        <w:t>, -3.2). This exclusion criterion was specified in our pre-registered protocol</w:t>
      </w:r>
      <w:r w:rsidR="00813674">
        <w:rPr>
          <w:rFonts w:ascii="Times New Roman" w:hAnsi="Times New Roman"/>
          <w:sz w:val="22"/>
          <w:szCs w:val="22"/>
          <w:shd w:val="clear" w:color="auto" w:fill="FFFFFF"/>
        </w:rPr>
        <w:t xml:space="preserve"> (See Methods: Preregistration)</w:t>
      </w:r>
      <w:r>
        <w:rPr>
          <w:rFonts w:ascii="Times New Roman" w:hAnsi="Times New Roman"/>
          <w:sz w:val="22"/>
          <w:szCs w:val="22"/>
          <w:shd w:val="clear" w:color="auto" w:fill="FFFFFF"/>
        </w:rPr>
        <w:t>.</w:t>
      </w:r>
    </w:p>
    <w:p w14:paraId="3AD07C2A" w14:textId="77777777" w:rsidR="00F516FB" w:rsidRDefault="00F516FB" w:rsidP="00F516FB">
      <w:pPr>
        <w:pStyle w:val="Default"/>
        <w:spacing w:before="0"/>
        <w:rPr>
          <w:rFonts w:ascii="Times New Roman" w:eastAsia="Times New Roman" w:hAnsi="Times New Roman" w:cs="Times New Roman"/>
          <w:sz w:val="22"/>
          <w:szCs w:val="22"/>
          <w:shd w:val="clear" w:color="auto" w:fill="FFFFFF"/>
        </w:rPr>
      </w:pPr>
    </w:p>
    <w:p w14:paraId="6B382628" w14:textId="36E3C529"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rPr>
        <w:t xml:space="preserve">Observers who met the performance criterion participated in the rest of the experiment. Observers 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in the main experiment (pre-registered Experiment 3</w:t>
      </w:r>
      <w:r w:rsidR="00E670E0">
        <w:rPr>
          <w:rFonts w:ascii="Times New Roman" w:hAnsi="Times New Roman"/>
          <w:sz w:val="22"/>
          <w:szCs w:val="22"/>
          <w:shd w:val="clear" w:color="auto" w:fill="FFFFFF"/>
        </w:rPr>
        <w:t>; See Methods: Preregistration</w:t>
      </w:r>
      <w:r>
        <w:rPr>
          <w:rFonts w:ascii="Times New Roman" w:hAnsi="Times New Roman"/>
          <w:sz w:val="22"/>
          <w:szCs w:val="22"/>
          <w:shd w:val="clear" w:color="auto" w:fill="FFFFFF"/>
        </w:rPr>
        <w:t>) was collected over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p>
    <w:p w14:paraId="641CB0A2" w14:textId="77777777" w:rsidR="00F516FB" w:rsidRDefault="00F516FB" w:rsidP="00F516FB">
      <w:pPr>
        <w:pStyle w:val="Default"/>
        <w:spacing w:before="0"/>
        <w:rPr>
          <w:rFonts w:ascii="Times New Roman" w:hAnsi="Times New Roman"/>
          <w:sz w:val="22"/>
          <w:szCs w:val="22"/>
          <w:shd w:val="clear" w:color="auto" w:fill="FFFFFF"/>
        </w:rPr>
      </w:pPr>
    </w:p>
    <w:p w14:paraId="5FFE22DB" w14:textId="2C24C441" w:rsidR="003705A0" w:rsidRDefault="003705A0" w:rsidP="003705A0">
      <w:pPr>
        <w:pStyle w:val="Default"/>
        <w:spacing w:before="0" w:after="270"/>
        <w:rPr>
          <w:rFonts w:ascii="Times New Roman" w:hAnsi="Times New Roman"/>
          <w:sz w:val="22"/>
          <w:szCs w:val="22"/>
        </w:rPr>
      </w:pPr>
      <w:r>
        <w:rPr>
          <w:rFonts w:ascii="Times New Roman" w:hAnsi="Times New Roman"/>
          <w:b/>
          <w:bCs/>
          <w:sz w:val="22"/>
          <w:szCs w:val="22"/>
          <w:lang w:val="de-DE"/>
        </w:rPr>
        <w:t xml:space="preserve">2.7 </w:t>
      </w:r>
      <w:proofErr w:type="spellStart"/>
      <w:r>
        <w:rPr>
          <w:rFonts w:ascii="Times New Roman" w:hAnsi="Times New Roman"/>
          <w:b/>
          <w:bCs/>
          <w:sz w:val="22"/>
          <w:szCs w:val="22"/>
          <w:lang w:val="de-DE"/>
        </w:rPr>
        <w:t>Preregistration</w:t>
      </w:r>
      <w:proofErr w:type="spellEnd"/>
    </w:p>
    <w:p w14:paraId="338C1369" w14:textId="77777777" w:rsidR="003705A0" w:rsidRDefault="003705A0" w:rsidP="003705A0">
      <w:pPr>
        <w:pStyle w:val="Default"/>
        <w:spacing w:before="0" w:after="270"/>
        <w:rPr>
          <w:rFonts w:ascii="Times New Roman" w:hAnsi="Times New Roman"/>
          <w:sz w:val="22"/>
          <w:szCs w:val="22"/>
        </w:rPr>
      </w:pPr>
      <w:r>
        <w:rPr>
          <w:rFonts w:ascii="Times New Roman" w:hAnsi="Times New Roman"/>
          <w:sz w:val="22"/>
          <w:szCs w:val="22"/>
        </w:rPr>
        <w:t xml:space="preserve">The experimental design and the method for extracting threshold from the data were preregistered before the start of the experiment. They are publicly available at: https://osf.io/7tgy8/. Deviations from and additions to the preregistered plan are described in the addendums to the pre-registration documents available at </w:t>
      </w:r>
      <w:hyperlink r:id="rId12" w:history="1">
        <w:r w:rsidRPr="00E82CC1">
          <w:rPr>
            <w:rStyle w:val="Hyperlink"/>
            <w:rFonts w:ascii="Times New Roman" w:hAnsi="Times New Roman"/>
            <w:sz w:val="22"/>
            <w:szCs w:val="22"/>
          </w:rPr>
          <w:t>https://osf.io/7tgy8/</w:t>
        </w:r>
      </w:hyperlink>
      <w:r>
        <w:rPr>
          <w:rFonts w:ascii="Times New Roman" w:hAnsi="Times New Roman"/>
          <w:sz w:val="22"/>
          <w:szCs w:val="22"/>
        </w:rPr>
        <w:t xml:space="preserve">. </w:t>
      </w:r>
    </w:p>
    <w:p w14:paraId="1FD1738B" w14:textId="36EF22E0" w:rsidR="003705A0" w:rsidRDefault="003705A0" w:rsidP="003705A0">
      <w:pPr>
        <w:pStyle w:val="Default"/>
        <w:spacing w:before="0" w:after="27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pre-registered three experiments. The first experiment (pre-registered as Experiment 1) was abandoned because the task was too difficult. The findings of the second experiment (pre-registered as Experiment 2) provided control data and are reported in the Appendix. </w:t>
      </w:r>
      <w:r w:rsidR="009C3EC5">
        <w:rPr>
          <w:rFonts w:ascii="Times New Roman" w:eastAsia="Times New Roman" w:hAnsi="Times New Roman" w:cs="Times New Roman"/>
          <w:sz w:val="22"/>
          <w:szCs w:val="22"/>
        </w:rPr>
        <w:t xml:space="preserve">In this paper we </w:t>
      </w:r>
      <w:r>
        <w:rPr>
          <w:rFonts w:ascii="Times New Roman" w:eastAsia="Times New Roman" w:hAnsi="Times New Roman" w:cs="Times New Roman"/>
          <w:sz w:val="22"/>
          <w:szCs w:val="22"/>
        </w:rPr>
        <w:t>focus on the third experiment (pre-registered as Experiment 3).</w:t>
      </w:r>
    </w:p>
    <w:p w14:paraId="414A7184" w14:textId="025A0ACA" w:rsidR="003705A0" w:rsidRPr="00533BB4" w:rsidRDefault="003705A0" w:rsidP="003705A0">
      <w:pPr>
        <w:pStyle w:val="Default"/>
        <w:spacing w:before="0" w:after="270"/>
        <w:rPr>
          <w:rFonts w:ascii="Times New Roman" w:hAnsi="Times New Roman"/>
          <w:sz w:val="22"/>
          <w:szCs w:val="22"/>
        </w:rPr>
      </w:pPr>
      <w:r>
        <w:rPr>
          <w:rFonts w:ascii="Times New Roman" w:hAnsi="Times New Roman"/>
          <w:sz w:val="22"/>
          <w:szCs w:val="22"/>
        </w:rPr>
        <w:t>A deviation from the pre-registered plan for pre-registered Experiment 2 was the change in the criteria to select observers for the experiment. The pre-registered criterion for selecting an observer for Experiment 2 was that an observer would be</w:t>
      </w:r>
      <w:r w:rsidRPr="00CF63FF">
        <w:rPr>
          <w:rFonts w:ascii="Times New Roman" w:hAnsi="Times New Roman"/>
          <w:sz w:val="22"/>
          <w:szCs w:val="22"/>
        </w:rPr>
        <w:t xml:space="preserve"> excluded if their mean threshold for the last two acquisitions in the practice session exceed</w:t>
      </w:r>
      <w:r>
        <w:rPr>
          <w:rFonts w:ascii="Times New Roman" w:hAnsi="Times New Roman"/>
          <w:sz w:val="22"/>
          <w:szCs w:val="22"/>
        </w:rPr>
        <w:t>ed</w:t>
      </w:r>
      <w:r w:rsidRPr="00CF63FF">
        <w:rPr>
          <w:rFonts w:ascii="Times New Roman" w:hAnsi="Times New Roman"/>
          <w:sz w:val="22"/>
          <w:szCs w:val="22"/>
        </w:rPr>
        <w:t xml:space="preserve"> 0.025.</w:t>
      </w:r>
      <w:r>
        <w:rPr>
          <w:rFonts w:ascii="Times New Roman" w:hAnsi="Times New Roman"/>
          <w:sz w:val="22"/>
          <w:szCs w:val="22"/>
        </w:rPr>
        <w:t xml:space="preserve"> </w:t>
      </w:r>
      <w:r w:rsidRPr="00CF63FF">
        <w:rPr>
          <w:rFonts w:ascii="Times New Roman" w:hAnsi="Times New Roman"/>
          <w:sz w:val="22"/>
          <w:szCs w:val="22"/>
        </w:rPr>
        <w:t>After</w:t>
      </w:r>
      <w:r>
        <w:rPr>
          <w:rFonts w:ascii="Times New Roman" w:hAnsi="Times New Roman"/>
          <w:sz w:val="22"/>
          <w:szCs w:val="22"/>
        </w:rPr>
        <w:t xml:space="preserve"> </w:t>
      </w:r>
      <w:r w:rsidRPr="00CF63FF">
        <w:rPr>
          <w:rFonts w:ascii="Times New Roman" w:hAnsi="Times New Roman"/>
          <w:sz w:val="22"/>
          <w:szCs w:val="22"/>
        </w:rPr>
        <w:t xml:space="preserve">collecting data from 8 naive </w:t>
      </w:r>
      <w:r>
        <w:rPr>
          <w:rFonts w:ascii="Times New Roman" w:hAnsi="Times New Roman"/>
          <w:sz w:val="22"/>
          <w:szCs w:val="22"/>
        </w:rPr>
        <w:t>observers</w:t>
      </w:r>
      <w:r w:rsidRPr="00CF63FF">
        <w:rPr>
          <w:rFonts w:ascii="Times New Roman" w:hAnsi="Times New Roman"/>
          <w:sz w:val="22"/>
          <w:szCs w:val="22"/>
        </w:rPr>
        <w:t xml:space="preserve">, we concluded that this criterion </w:t>
      </w:r>
      <w:r>
        <w:rPr>
          <w:rFonts w:ascii="Times New Roman" w:hAnsi="Times New Roman"/>
          <w:sz w:val="22"/>
          <w:szCs w:val="22"/>
        </w:rPr>
        <w:t>wa</w:t>
      </w:r>
      <w:r w:rsidRPr="00CF63FF">
        <w:rPr>
          <w:rFonts w:ascii="Times New Roman" w:hAnsi="Times New Roman"/>
          <w:sz w:val="22"/>
          <w:szCs w:val="22"/>
        </w:rPr>
        <w:t>s too strict</w:t>
      </w:r>
      <w:r>
        <w:rPr>
          <w:rFonts w:ascii="Times New Roman" w:hAnsi="Times New Roman"/>
          <w:sz w:val="22"/>
          <w:szCs w:val="22"/>
        </w:rPr>
        <w:t xml:space="preserve"> as only</w:t>
      </w:r>
      <w:r w:rsidRPr="00CF63FF">
        <w:rPr>
          <w:rFonts w:ascii="Times New Roman" w:hAnsi="Times New Roman"/>
          <w:sz w:val="22"/>
          <w:szCs w:val="22"/>
        </w:rPr>
        <w:t xml:space="preserve"> one </w:t>
      </w:r>
      <w:r>
        <w:rPr>
          <w:rFonts w:ascii="Times New Roman" w:hAnsi="Times New Roman"/>
          <w:sz w:val="22"/>
          <w:szCs w:val="22"/>
        </w:rPr>
        <w:t xml:space="preserve">observer </w:t>
      </w:r>
      <w:r w:rsidRPr="00CF63FF">
        <w:rPr>
          <w:rFonts w:ascii="Times New Roman" w:hAnsi="Times New Roman"/>
          <w:sz w:val="22"/>
          <w:szCs w:val="22"/>
        </w:rPr>
        <w:t xml:space="preserve">met the criterion. Hence, we </w:t>
      </w:r>
      <w:r>
        <w:rPr>
          <w:rFonts w:ascii="Times New Roman" w:hAnsi="Times New Roman"/>
          <w:sz w:val="22"/>
          <w:szCs w:val="22"/>
        </w:rPr>
        <w:t>increased</w:t>
      </w:r>
      <w:r w:rsidRPr="00CF63FF">
        <w:rPr>
          <w:rFonts w:ascii="Times New Roman" w:hAnsi="Times New Roman"/>
          <w:sz w:val="22"/>
          <w:szCs w:val="22"/>
        </w:rPr>
        <w:t xml:space="preserve"> exclusion </w:t>
      </w:r>
      <w:r>
        <w:rPr>
          <w:rFonts w:ascii="Times New Roman" w:hAnsi="Times New Roman"/>
          <w:sz w:val="22"/>
          <w:szCs w:val="22"/>
        </w:rPr>
        <w:t xml:space="preserve">threshold from 0.025 to </w:t>
      </w:r>
      <w:r w:rsidRPr="00CF63FF">
        <w:rPr>
          <w:rFonts w:ascii="Times New Roman" w:hAnsi="Times New Roman"/>
          <w:sz w:val="22"/>
          <w:szCs w:val="22"/>
        </w:rPr>
        <w:t>0.030</w:t>
      </w:r>
      <w:r>
        <w:rPr>
          <w:rFonts w:ascii="Times New Roman" w:hAnsi="Times New Roman"/>
          <w:sz w:val="22"/>
          <w:szCs w:val="22"/>
        </w:rPr>
        <w:t>. The pre-registered plans also indicated that e</w:t>
      </w:r>
      <w:r w:rsidRPr="009827E2">
        <w:rPr>
          <w:rFonts w:ascii="Times New Roman" w:hAnsi="Times New Roman"/>
          <w:sz w:val="22"/>
          <w:szCs w:val="22"/>
        </w:rPr>
        <w:t>ach image w</w:t>
      </w:r>
      <w:r>
        <w:rPr>
          <w:rFonts w:ascii="Times New Roman" w:hAnsi="Times New Roman"/>
          <w:sz w:val="22"/>
          <w:szCs w:val="22"/>
        </w:rPr>
        <w:t>ould</w:t>
      </w:r>
      <w:r w:rsidRPr="009827E2">
        <w:rPr>
          <w:rFonts w:ascii="Times New Roman" w:hAnsi="Times New Roman"/>
          <w:sz w:val="22"/>
          <w:szCs w:val="22"/>
        </w:rPr>
        <w:t xml:space="preserve"> be presented for 5</w:t>
      </w:r>
      <w:r>
        <w:rPr>
          <w:rFonts w:ascii="Times New Roman" w:hAnsi="Times New Roman"/>
          <w:sz w:val="22"/>
          <w:szCs w:val="22"/>
        </w:rPr>
        <w:t>00m</w:t>
      </w:r>
      <w:r w:rsidRPr="009827E2">
        <w:rPr>
          <w:rFonts w:ascii="Times New Roman" w:hAnsi="Times New Roman"/>
          <w:sz w:val="22"/>
          <w:szCs w:val="22"/>
        </w:rPr>
        <w:t>s</w:t>
      </w:r>
      <w:r>
        <w:rPr>
          <w:rFonts w:ascii="Times New Roman" w:hAnsi="Times New Roman"/>
          <w:sz w:val="22"/>
          <w:szCs w:val="22"/>
        </w:rPr>
        <w:t>, but in the event we shortened this to 250ms.</w:t>
      </w:r>
    </w:p>
    <w:p w14:paraId="5FF19C82" w14:textId="77777777" w:rsidR="003705A0" w:rsidRPr="001D0525" w:rsidRDefault="003705A0" w:rsidP="003705A0">
      <w:pPr>
        <w:pStyle w:val="Default"/>
        <w:spacing w:after="270"/>
        <w:rPr>
          <w:rStyle w:val="None"/>
          <w:sz w:val="22"/>
          <w:szCs w:val="22"/>
        </w:rPr>
      </w:pPr>
      <w:r>
        <w:rPr>
          <w:rFonts w:ascii="Times New Roman" w:hAnsi="Times New Roman"/>
          <w:sz w:val="22"/>
          <w:szCs w:val="22"/>
        </w:rPr>
        <w:t xml:space="preserve">We followed the procedure described in the pre-registration document to extract threshold from the data. The document also </w:t>
      </w:r>
      <w:r>
        <w:rPr>
          <w:rFonts w:ascii="Times New Roman" w:hAnsi="Times New Roman" w:cs="Times New Roman"/>
          <w:sz w:val="22"/>
          <w:szCs w:val="22"/>
        </w:rPr>
        <w:t xml:space="preserve">indicated that the primary data feature of interest was the dependence of threshold on the covariance scalar and </w:t>
      </w:r>
      <w:r w:rsidRPr="00537C43">
        <w:rPr>
          <w:rFonts w:ascii="Times New Roman" w:hAnsi="Times New Roman" w:cs="Times New Roman"/>
          <w:sz w:val="22"/>
          <w:szCs w:val="22"/>
        </w:rPr>
        <w:t>predict</w:t>
      </w:r>
      <w:r>
        <w:rPr>
          <w:rFonts w:ascii="Times New Roman" w:hAnsi="Times New Roman" w:cs="Times New Roman"/>
          <w:sz w:val="22"/>
          <w:szCs w:val="22"/>
        </w:rPr>
        <w:t>ed</w:t>
      </w:r>
      <w:r w:rsidRPr="00537C43">
        <w:rPr>
          <w:rFonts w:ascii="Times New Roman" w:hAnsi="Times New Roman" w:cs="Times New Roman"/>
          <w:sz w:val="22"/>
          <w:szCs w:val="22"/>
        </w:rPr>
        <w:t xml:space="preserve"> that thresholds </w:t>
      </w:r>
      <w:r w:rsidRPr="004B3427">
        <w:rPr>
          <w:rFonts w:ascii="Times New Roman" w:hAnsi="Times New Roman" w:cs="Times New Roman"/>
          <w:sz w:val="22"/>
          <w:szCs w:val="22"/>
        </w:rPr>
        <w:t>would</w:t>
      </w:r>
      <w:r w:rsidRPr="00537C43">
        <w:rPr>
          <w:rFonts w:ascii="Times New Roman" w:hAnsi="Times New Roman" w:cs="Times New Roman"/>
          <w:sz w:val="22"/>
          <w:szCs w:val="22"/>
        </w:rPr>
        <w:t xml:space="preserve"> increase </w:t>
      </w:r>
      <w:r>
        <w:rPr>
          <w:rFonts w:ascii="Times New Roman" w:hAnsi="Times New Roman" w:cs="Times New Roman"/>
          <w:sz w:val="22"/>
          <w:szCs w:val="22"/>
        </w:rPr>
        <w:t>with increasing</w:t>
      </w:r>
      <w:r w:rsidRPr="00537C43">
        <w:rPr>
          <w:rFonts w:ascii="Times New Roman" w:hAnsi="Times New Roman" w:cs="Times New Roman"/>
          <w:sz w:val="22"/>
          <w:szCs w:val="22"/>
        </w:rPr>
        <w:t xml:space="preserve"> </w:t>
      </w:r>
      <w:r>
        <w:rPr>
          <w:rFonts w:ascii="Times New Roman" w:hAnsi="Times New Roman" w:cs="Times New Roman"/>
          <w:sz w:val="22"/>
          <w:szCs w:val="22"/>
        </w:rPr>
        <w:t>background variability. The quantitative models of the data, however, were developed post-hoc.</w:t>
      </w:r>
    </w:p>
    <w:p w14:paraId="54D943A0" w14:textId="00B62C62" w:rsidR="003705A0" w:rsidRDefault="003705A0" w:rsidP="003705A0">
      <w:pPr>
        <w:rPr>
          <w:ins w:id="95" w:author="Vijay Singh" w:date="2021-08-15T10:32:00Z"/>
        </w:rPr>
      </w:pPr>
      <w:ins w:id="96" w:author="Vijay Singh" w:date="2021-08-15T10:32:00Z">
        <w:r>
          <w:rPr>
            <w:b/>
            <w:bCs/>
            <w:sz w:val="22"/>
            <w:szCs w:val="22"/>
          </w:rPr>
          <w:t>2.</w:t>
        </w:r>
      </w:ins>
      <w:ins w:id="97" w:author="Vijay Singh" w:date="2021-08-15T10:33:00Z">
        <w:r>
          <w:rPr>
            <w:b/>
            <w:bCs/>
            <w:sz w:val="22"/>
            <w:szCs w:val="22"/>
          </w:rPr>
          <w:t>8</w:t>
        </w:r>
      </w:ins>
      <w:ins w:id="98" w:author="Vijay Singh" w:date="2021-08-15T10:32:00Z">
        <w:r>
          <w:rPr>
            <w:b/>
            <w:bCs/>
            <w:sz w:val="22"/>
            <w:szCs w:val="22"/>
          </w:rPr>
          <w:t xml:space="preserve"> </w:t>
        </w:r>
      </w:ins>
      <w:ins w:id="99" w:author="Vijay Singh" w:date="2021-08-15T10:33:00Z">
        <w:r>
          <w:rPr>
            <w:rStyle w:val="None"/>
            <w:b/>
            <w:bCs/>
            <w:sz w:val="22"/>
            <w:szCs w:val="22"/>
          </w:rPr>
          <w:t>Observer Information</w:t>
        </w:r>
      </w:ins>
    </w:p>
    <w:p w14:paraId="70AC1A81" w14:textId="77777777" w:rsidR="003705A0" w:rsidRDefault="003705A0" w:rsidP="00F516FB">
      <w:pPr>
        <w:pStyle w:val="Default"/>
        <w:spacing w:before="0"/>
        <w:rPr>
          <w:ins w:id="100" w:author="Vijay Singh" w:date="2021-08-15T10:32:00Z"/>
          <w:rFonts w:ascii="Times New Roman" w:hAnsi="Times New Roman"/>
          <w:sz w:val="22"/>
          <w:szCs w:val="22"/>
        </w:rPr>
      </w:pPr>
    </w:p>
    <w:p w14:paraId="3BB12A77" w14:textId="2E04292B" w:rsidR="00F516FB" w:rsidRDefault="00F516FB" w:rsidP="00F516FB">
      <w:pPr>
        <w:pStyle w:val="Default"/>
        <w:spacing w:before="0"/>
        <w:rPr>
          <w:rFonts w:ascii="Times New Roman" w:hAnsi="Times New Roman"/>
          <w:sz w:val="22"/>
          <w:szCs w:val="22"/>
        </w:rPr>
      </w:pPr>
      <w:r>
        <w:rPr>
          <w:rFonts w:ascii="Times New Roman" w:hAnsi="Times New Roman"/>
          <w:sz w:val="22"/>
          <w:szCs w:val="22"/>
        </w:rPr>
        <w:t xml:space="preserve">A total of 17 observers participated in the practice sessions for Experiments 2 and 3. To de-identify observer information in the data, observers were numbered in the order they performed the practice </w:t>
      </w:r>
      <w:r>
        <w:rPr>
          <w:rFonts w:ascii="Times New Roman" w:hAnsi="Times New Roman"/>
          <w:sz w:val="22"/>
          <w:szCs w:val="22"/>
        </w:rPr>
        <w:lastRenderedPageBreak/>
        <w:t xml:space="preserve">sessions. 10 observers participated in the practice sessions for Experiment 3 (6 Female, 4 Male; age 18-56; mean age 30.7). Four of these observers (Observer 2, Observer 4, Observer 8, and Observer 17) met the performance criterion set for screening (2 Female, 2 Male; age 23-56; mean age 38.25). All observers had normal or corrected-to-normal vision (20/40 or better in both eyes, assessed using Snellen chart) and normal color vision (0 Ishihara plates read incorrectly). The visual acuity of the observers </w:t>
      </w:r>
      <w:proofErr w:type="gramStart"/>
      <w:r>
        <w:rPr>
          <w:rFonts w:ascii="Times New Roman" w:hAnsi="Times New Roman"/>
          <w:sz w:val="22"/>
          <w:szCs w:val="22"/>
        </w:rPr>
        <w:t>were</w:t>
      </w:r>
      <w:proofErr w:type="gramEnd"/>
      <w:r>
        <w:rPr>
          <w:rFonts w:ascii="Times New Roman" w:hAnsi="Times New Roman"/>
          <w:sz w:val="22"/>
          <w:szCs w:val="22"/>
        </w:rPr>
        <w:t>: Observer 2, L = 20/30, R = 20/30; Observer 4, L = 20/15, R = 20/20; Observer 8, L = 20/30, R = 20/25; Observer 17, L = 20/20, R = 20/20</w:t>
      </w:r>
      <w:r w:rsidR="009B568E">
        <w:rPr>
          <w:rFonts w:ascii="Times New Roman" w:hAnsi="Times New Roman"/>
          <w:sz w:val="22"/>
          <w:szCs w:val="22"/>
        </w:rPr>
        <w:t>.</w:t>
      </w:r>
      <w:r>
        <w:rPr>
          <w:rFonts w:ascii="Times New Roman" w:hAnsi="Times New Roman"/>
          <w:sz w:val="22"/>
          <w:szCs w:val="22"/>
        </w:rPr>
        <w:t xml:space="preserve"> Observers were dark adapted before performing the experiments. The choice of four observers to complete the experiment was specified in our pre-registered protocol.</w:t>
      </w:r>
    </w:p>
    <w:p w14:paraId="4F709265" w14:textId="77777777" w:rsidR="00F516FB" w:rsidRDefault="00F516FB" w:rsidP="00F60A64">
      <w:pPr>
        <w:pStyle w:val="Default"/>
        <w:spacing w:before="0"/>
        <w:rPr>
          <w:rStyle w:val="None"/>
          <w:rFonts w:ascii="Times New Roman" w:eastAsia="Times New Roman" w:hAnsi="Times New Roman" w:cs="Times New Roman"/>
          <w:sz w:val="22"/>
          <w:szCs w:val="22"/>
          <w:shd w:val="clear" w:color="auto" w:fill="FFFFFF"/>
        </w:rPr>
      </w:pPr>
    </w:p>
    <w:p w14:paraId="19738B79" w14:textId="6F76CD33" w:rsidR="001D0525" w:rsidRDefault="001D0525" w:rsidP="001D0525">
      <w:r>
        <w:rPr>
          <w:b/>
          <w:bCs/>
          <w:sz w:val="22"/>
          <w:szCs w:val="22"/>
        </w:rPr>
        <w:t>2.</w:t>
      </w:r>
      <w:r w:rsidR="0024261E">
        <w:rPr>
          <w:b/>
          <w:bCs/>
          <w:sz w:val="22"/>
          <w:szCs w:val="22"/>
        </w:rPr>
        <w:t xml:space="preserve">8 </w:t>
      </w:r>
      <w:r>
        <w:rPr>
          <w:rStyle w:val="None"/>
          <w:b/>
          <w:bCs/>
          <w:sz w:val="22"/>
          <w:szCs w:val="22"/>
        </w:rPr>
        <w:t>Image Generation</w:t>
      </w:r>
    </w:p>
    <w:p w14:paraId="00BA6DEA" w14:textId="77777777" w:rsidR="001D0525" w:rsidRPr="000E3DCD" w:rsidRDefault="001D0525" w:rsidP="001D0525">
      <w:pPr>
        <w:rPr>
          <w:sz w:val="22"/>
          <w:szCs w:val="22"/>
        </w:rPr>
      </w:pPr>
    </w:p>
    <w:p w14:paraId="0B174C07" w14:textId="77777777" w:rsidR="001D0525" w:rsidRDefault="001D0525" w:rsidP="001D0525">
      <w:pPr>
        <w:rPr>
          <w:rStyle w:val="None"/>
          <w:sz w:val="22"/>
          <w:szCs w:val="22"/>
        </w:rPr>
      </w:pPr>
      <w:r>
        <w:rPr>
          <w:rStyle w:val="None"/>
          <w:sz w:val="22"/>
          <w:szCs w:val="22"/>
        </w:rPr>
        <w:t>The images were generated using software we refer to as Virtual World Color Constancy (VWCC) (</w:t>
      </w:r>
      <w:hyperlink r:id="rId13" w:history="1">
        <w:r>
          <w:rPr>
            <w:rStyle w:val="Hyperlink1"/>
            <w:sz w:val="22"/>
            <w:szCs w:val="22"/>
          </w:rPr>
          <w:t>github.com/</w:t>
        </w:r>
        <w:proofErr w:type="spellStart"/>
        <w:r>
          <w:rPr>
            <w:rStyle w:val="Hyperlink1"/>
            <w:sz w:val="22"/>
            <w:szCs w:val="22"/>
          </w:rPr>
          <w:t>BrainardLab</w:t>
        </w:r>
        <w:proofErr w:type="spellEnd"/>
        <w:r>
          <w:rPr>
            <w:rStyle w:val="Hyperlink1"/>
            <w:sz w:val="22"/>
            <w:szCs w:val="22"/>
          </w:rPr>
          <w:t>/</w:t>
        </w:r>
        <w:proofErr w:type="spellStart"/>
        <w:r>
          <w:rPr>
            <w:rStyle w:val="Hyperlink1"/>
            <w:sz w:val="22"/>
            <w:szCs w:val="22"/>
          </w:rPr>
          <w:t>VirtualWorldColorConstancy</w:t>
        </w:r>
        <w:proofErr w:type="spellEnd"/>
      </w:hyperlink>
      <w:r>
        <w:rPr>
          <w:rStyle w:val="None"/>
          <w:sz w:val="22"/>
          <w:szCs w:val="22"/>
        </w:rPr>
        <w:t xml:space="preserve">). VWCC is written using MATLAB. It harnesses the Mitsuba renderer to render simulated images from scene descriptions, and also takes advantage of our </w:t>
      </w:r>
      <w:proofErr w:type="spellStart"/>
      <w:r>
        <w:rPr>
          <w:rStyle w:val="None"/>
          <w:sz w:val="22"/>
          <w:szCs w:val="22"/>
        </w:rPr>
        <w:t>RenderToolbox</w:t>
      </w:r>
      <w:proofErr w:type="spellEnd"/>
      <w:r>
        <w:rPr>
          <w:rStyle w:val="None"/>
          <w:sz w:val="22"/>
          <w:szCs w:val="22"/>
        </w:rPr>
        <w:t xml:space="preserve"> package </w:t>
      </w:r>
      <w:r>
        <w:rPr>
          <w:rStyle w:val="None"/>
          <w:sz w:val="22"/>
          <w:szCs w:val="22"/>
        </w:rPr>
        <w:fldChar w:fldCharType="begin"/>
      </w:r>
      <w:r>
        <w:rPr>
          <w:rStyle w:val="None"/>
          <w:sz w:val="22"/>
          <w:szCs w:val="22"/>
        </w:rPr>
        <w:instrText xml:space="preserve"> ADDIN EN.CITE &lt;EndNote&gt;&lt;Cite&gt;&lt;Author&gt;Heasly&lt;/Author&gt;&lt;Year&gt;2014&lt;/Year&gt;&lt;RecNum&gt;64&lt;/RecNum&gt;&lt;IDText&gt;24511145&lt;/IDText&gt;&lt;Prefix&gt;rendertoolbox.org`; &lt;/Prefix&gt;&lt;DisplayText&gt;(rendertoolbox.org; Heasly, Cottaris, Lichtman, Xiao, &amp;amp; Brainard, 2014)&lt;/DisplayText&gt;&lt;record&gt;&lt;rec-number&gt;64&lt;/rec-number&gt;&lt;foreign-keys&gt;&lt;key app="EN" db-id="zr5fzd222xvvdvewxvlv0eemp5f5rezev9p2" timestamp="1620224998"&gt;64&lt;/key&gt;&lt;/foreign-keys&gt;&lt;ref-type name="Journal Article"&gt;17&lt;/ref-type&gt;&lt;contributors&gt;&lt;authors&gt;&lt;author&gt;Heasly, B. S.&lt;/author&gt;&lt;author&gt;Cottaris, N. P.&lt;/author&gt;&lt;author&gt;Lichtman, D. P.&lt;/author&gt;&lt;author&gt;Xiao, B.&lt;/author&gt;&lt;author&gt;Brainard, D. H.&lt;/author&gt;&lt;/authors&gt;&lt;/contributors&gt;&lt;auth-address&gt;Department of Psychology, University of Pennsylvania, Philadelphia, PA, USA.&lt;/auth-address&gt;&lt;titles&gt;&lt;title&gt;RenderToolbox3: MATLAB tools that facilitate physically based stimulus rendering for vision research&lt;/title&gt;&lt;secondary-title&gt;Journal of Vision&lt;/secondary-title&gt;&lt;/titles&gt;&lt;periodical&gt;&lt;full-title&gt;Journal of Vision&lt;/full-title&gt;&lt;/periodical&gt;&lt;volume&gt;14&lt;/volume&gt;&lt;number&gt;2&lt;/number&gt;&lt;edition&gt;2014/02/11&lt;/edition&gt;&lt;keywords&gt;&lt;keyword&gt;Algorithms&lt;/keyword&gt;&lt;keyword&gt;Cognition/*physiology&lt;/keyword&gt;&lt;keyword&gt;Color Perception/*physiology&lt;/keyword&gt;&lt;keyword&gt;*Computers&lt;/keyword&gt;&lt;keyword&gt;*Cues&lt;/keyword&gt;&lt;keyword&gt;Humans&lt;/keyword&gt;&lt;keyword&gt;Pattern Recognition, Visual/*physiology&lt;/keyword&gt;&lt;keyword&gt;Perceptual Masking/*physiology&lt;/keyword&gt;&lt;keyword&gt;Photic Stimulation/methods&lt;/keyword&gt;&lt;keyword&gt;*Software&lt;/keyword&gt;&lt;keyword&gt;color&lt;/keyword&gt;&lt;keyword&gt;graphics rendering&lt;/keyword&gt;&lt;keyword&gt;material perception&lt;/keyword&gt;&lt;keyword&gt;stimuli&lt;/keyword&gt;&lt;keyword&gt;vision science&lt;/keyword&gt;&lt;/keywords&gt;&lt;dates&gt;&lt;year&gt;2014&lt;/year&gt;&lt;pub-dates&gt;&lt;date&gt;Feb 7&lt;/date&gt;&lt;/pub-dates&gt;&lt;/dates&gt;&lt;isbn&gt;1534-7362 (Electronic)&amp;#xD;1534-7362 (Linking)&lt;/isbn&gt;&lt;accession-num&gt;24511145&lt;/accession-num&gt;&lt;urls&gt;&lt;related-urls&gt;&lt;url&gt;https://www.ncbi.nlm.nih.gov/pubmed/24511145&lt;/url&gt;&lt;/related-urls&gt;&lt;/urls&gt;&lt;custom2&gt;PMC3919102&lt;/custom2&gt;&lt;electronic-resource-num&gt;10.1167/14.2.6&lt;/electronic-resource-num&gt;&lt;/record&gt;&lt;/Cite&gt;&lt;/EndNote&gt;</w:instrText>
      </w:r>
      <w:r>
        <w:rPr>
          <w:rStyle w:val="None"/>
          <w:sz w:val="22"/>
          <w:szCs w:val="22"/>
        </w:rPr>
        <w:fldChar w:fldCharType="separate"/>
      </w:r>
      <w:r>
        <w:rPr>
          <w:rStyle w:val="None"/>
          <w:noProof/>
          <w:sz w:val="22"/>
          <w:szCs w:val="22"/>
        </w:rPr>
        <w:t>(rendertoolbox.org; Heasly, Cottaris, Lichtman, Xiao, &amp; Brainard, 2014)</w:t>
      </w:r>
      <w:r>
        <w:rPr>
          <w:rStyle w:val="None"/>
          <w:sz w:val="22"/>
          <w:szCs w:val="22"/>
        </w:rPr>
        <w:fldChar w:fldCharType="end"/>
      </w:r>
      <w:r>
        <w:rPr>
          <w:rStyle w:val="None"/>
          <w:sz w:val="22"/>
          <w:szCs w:val="22"/>
        </w:rPr>
        <w:t xml:space="preserve">. To render an image, we first create a 3D model that specifies the base scene. Objects and light sources can be inserted in the base scene at user specified locations. The 3D models were based on a base scene provided as part of </w:t>
      </w:r>
      <w:proofErr w:type="spellStart"/>
      <w:r>
        <w:rPr>
          <w:rStyle w:val="None"/>
          <w:sz w:val="22"/>
          <w:szCs w:val="22"/>
        </w:rPr>
        <w:t>RenderToolbox</w:t>
      </w:r>
      <w:proofErr w:type="spellEnd"/>
      <w:r>
        <w:rPr>
          <w:rStyle w:val="None"/>
          <w:sz w:val="22"/>
          <w:szCs w:val="22"/>
        </w:rPr>
        <w:t xml:space="preserve"> and modified using Blender</w:t>
      </w:r>
      <w:r w:rsidRPr="008218A2">
        <w:rPr>
          <w:rStyle w:val="None"/>
          <w:sz w:val="22"/>
          <w:szCs w:val="22"/>
        </w:rPr>
        <w:t xml:space="preserve">, </w:t>
      </w:r>
      <w:r w:rsidRPr="008218A2">
        <w:rPr>
          <w:sz w:val="22"/>
          <w:szCs w:val="22"/>
        </w:rPr>
        <w:t xml:space="preserve">an open-source 3-D modeling and animation package </w:t>
      </w:r>
      <w:r w:rsidRPr="008218A2">
        <w:rPr>
          <w:color w:val="000000" w:themeColor="text1"/>
          <w:sz w:val="22"/>
          <w:szCs w:val="22"/>
        </w:rPr>
        <w:t>(blender.org)</w:t>
      </w:r>
      <w:r w:rsidRPr="008218A2">
        <w:rPr>
          <w:rStyle w:val="None"/>
          <w:color w:val="000000" w:themeColor="text1"/>
          <w:sz w:val="22"/>
          <w:szCs w:val="22"/>
        </w:rPr>
        <w:t xml:space="preserve">. </w:t>
      </w:r>
      <w:r w:rsidRPr="008218A2">
        <w:rPr>
          <w:rStyle w:val="None"/>
          <w:sz w:val="22"/>
          <w:szCs w:val="22"/>
        </w:rPr>
        <w:t xml:space="preserve">Next, we assigned reflectance spectra and spectral power distribution functions to the objects and light sources in the scene (see </w:t>
      </w:r>
      <w:r w:rsidRPr="008218A2">
        <w:rPr>
          <w:sz w:val="22"/>
          <w:szCs w:val="22"/>
        </w:rPr>
        <w:t>Reflectance and Illumination Spectra Generation</w:t>
      </w:r>
      <w:r w:rsidRPr="008218A2">
        <w:rPr>
          <w:rStyle w:val="None"/>
          <w:sz w:val="22"/>
          <w:szCs w:val="22"/>
        </w:rPr>
        <w:t xml:space="preserve"> for how these spectra were generated). Once the geometrical and spectral features were specified, we render a 2D multispectral image of the scene using Mitsuba, </w:t>
      </w:r>
      <w:r w:rsidRPr="008218A2">
        <w:rPr>
          <w:sz w:val="22"/>
          <w:szCs w:val="22"/>
        </w:rPr>
        <w:t xml:space="preserve">a physically-realistic open-source rendering system </w:t>
      </w:r>
      <w:r w:rsidRPr="008218A2">
        <w:rPr>
          <w:rStyle w:val="Hyperlink0"/>
          <w:color w:val="000000"/>
          <w:sz w:val="22"/>
          <w:szCs w:val="22"/>
          <w:u w:val="none"/>
        </w:rPr>
        <w:fldChar w:fldCharType="begin"/>
      </w:r>
      <w:r w:rsidRPr="008218A2">
        <w:rPr>
          <w:rStyle w:val="Hyperlink0"/>
          <w:color w:val="000000"/>
          <w:sz w:val="22"/>
          <w:szCs w:val="22"/>
          <w:u w:val="none"/>
        </w:rPr>
        <w:instrText xml:space="preserve"> ADDIN EN.CITE &lt;EndNote&gt;&lt;Cite&gt;&lt;Author&gt;Jakob&lt;/Author&gt;&lt;Year&gt;2010&lt;/Year&gt;&lt;RecNum&gt;65&lt;/RecNum&gt;&lt;Prefix&gt;mitsuba-renderer.org`; &lt;/Prefix&gt;&lt;DisplayText&gt;(mitsuba-renderer.org; Jakob, 2010)&lt;/DisplayText&gt;&lt;record&gt;&lt;rec-number&gt;65&lt;/rec-number&gt;&lt;foreign-keys&gt;&lt;key app="EN" db-id="zr5fzd222xvvdvewxvlv0eemp5f5rezev9p2" timestamp="1620224998"&gt;65&lt;/key&gt;&lt;/foreign-keys&gt;&lt;ref-type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sidRPr="008218A2">
        <w:rPr>
          <w:rStyle w:val="Hyperlink0"/>
          <w:color w:val="000000"/>
          <w:sz w:val="22"/>
          <w:szCs w:val="22"/>
          <w:u w:val="none"/>
        </w:rPr>
        <w:fldChar w:fldCharType="separate"/>
      </w:r>
      <w:r w:rsidRPr="008218A2">
        <w:rPr>
          <w:rStyle w:val="Hyperlink0"/>
          <w:noProof/>
          <w:color w:val="000000"/>
          <w:sz w:val="22"/>
          <w:szCs w:val="22"/>
          <w:u w:val="none"/>
        </w:rPr>
        <w:t>(mitsuba-renderer.org; Jakob, 2010)</w:t>
      </w:r>
      <w:r w:rsidRPr="008218A2">
        <w:rPr>
          <w:rStyle w:val="Hyperlink0"/>
          <w:color w:val="000000"/>
          <w:sz w:val="22"/>
          <w:szCs w:val="22"/>
          <w:u w:val="none"/>
        </w:rPr>
        <w:fldChar w:fldCharType="end"/>
      </w:r>
      <w:r w:rsidRPr="008218A2">
        <w:rPr>
          <w:sz w:val="22"/>
          <w:szCs w:val="22"/>
        </w:rPr>
        <w:t>. The images were rendered</w:t>
      </w:r>
      <w:r w:rsidRPr="008218A2">
        <w:rPr>
          <w:rStyle w:val="None"/>
          <w:sz w:val="22"/>
          <w:szCs w:val="22"/>
        </w:rPr>
        <w:t xml:space="preserve"> at 31 wavelengths equally spaced between 400nm and 700nm. The images were rendered with the camera field of view of 17</w:t>
      </w:r>
      <w:r w:rsidRPr="008218A2">
        <w:rPr>
          <w:rStyle w:val="None"/>
          <w:sz w:val="22"/>
          <w:szCs w:val="22"/>
          <w:shd w:val="clear" w:color="auto" w:fill="FFFFFF"/>
        </w:rPr>
        <w:t>°</w:t>
      </w:r>
      <w:r w:rsidRPr="008218A2">
        <w:rPr>
          <w:sz w:val="22"/>
          <w:szCs w:val="22"/>
          <w:shd w:val="clear" w:color="auto" w:fill="FFFFFF"/>
        </w:rPr>
        <w:t xml:space="preserve"> </w:t>
      </w:r>
      <w:r w:rsidRPr="008218A2">
        <w:rPr>
          <w:rStyle w:val="None"/>
          <w:sz w:val="22"/>
          <w:szCs w:val="22"/>
        </w:rPr>
        <w:t>with an image resolution of 320-pixel by 240-pixels with the target object at the center. A 201-pixel by 201-pixel area, centered around the spherical target object, was cropped for display on the monitor.</w:t>
      </w:r>
      <w:r>
        <w:rPr>
          <w:rStyle w:val="None"/>
          <w:sz w:val="22"/>
          <w:szCs w:val="22"/>
        </w:rPr>
        <w:t xml:space="preserve"> </w:t>
      </w:r>
    </w:p>
    <w:p w14:paraId="17CC6DDB" w14:textId="77777777" w:rsidR="001D0525" w:rsidRDefault="001D0525" w:rsidP="001D0525">
      <w:pPr>
        <w:rPr>
          <w:rStyle w:val="None"/>
          <w:sz w:val="22"/>
          <w:szCs w:val="22"/>
        </w:rPr>
      </w:pPr>
    </w:p>
    <w:p w14:paraId="0DC89ABC" w14:textId="3B15480D" w:rsidR="001D0525" w:rsidRDefault="001D0525" w:rsidP="001D0525">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To present the multispectral images on the monitor, they were first converted to LMS images using the </w:t>
      </w:r>
      <w:proofErr w:type="spellStart"/>
      <w:r>
        <w:rPr>
          <w:rStyle w:val="None"/>
          <w:rFonts w:ascii="Times New Roman" w:hAnsi="Times New Roman"/>
          <w:sz w:val="22"/>
          <w:szCs w:val="22"/>
          <w:lang w:val="de-DE"/>
        </w:rPr>
        <w:t>Stockman</w:t>
      </w:r>
      <w:proofErr w:type="spellEnd"/>
      <w:r>
        <w:rPr>
          <w:rStyle w:val="None"/>
          <w:rFonts w:ascii="Times New Roman" w:hAnsi="Times New Roman"/>
          <w:sz w:val="22"/>
          <w:szCs w:val="22"/>
          <w:lang w:val="de-DE"/>
        </w:rPr>
        <w:t xml:space="preserve">-Sharpe </w:t>
      </w:r>
      <w:r>
        <w:rPr>
          <w:rStyle w:val="None"/>
          <w:rFonts w:ascii="Times New Roman" w:hAnsi="Times New Roman"/>
          <w:sz w:val="22"/>
          <w:szCs w:val="22"/>
        </w:rPr>
        <w:t xml:space="preserve">2° cone fundamentals (T_cones_ss2 in the Psychophysics Toolbox). Then the monitor calibration data and standard methods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&lt;EndNote&gt;&lt;Cite&gt;&lt;Author&gt;Brainard&lt;/Author&gt;&lt;Year&gt;1989&lt;/Year&gt;&lt;RecNum&gt;66&lt;/RecNum&gt;&lt;DisplayText&gt;(Brainard, 1989)&lt;/DisplayText&gt;&lt;record&gt;&lt;rec-number&gt;66&lt;/rec-number&gt;&lt;foreign-keys&gt;&lt;key app="EN" db-id="zr5fzd222xvvdvewxvlv0eemp5f5rezev9p2" timestamp="1620224998"&gt;66&lt;/key&gt;&lt;/foreign-keys&gt;&lt;ref-type name="Journal Article"&gt;17&lt;/ref-type&gt;&lt;contributors&gt;&lt;authors&gt;&lt;author&gt;Brainard, D. H.&lt;/author&gt;&lt;/authors&gt;&lt;/contributors&gt;&lt;titles&gt;&lt;title&gt;Calibration of a computer controlled color monitor.&lt;/title&gt;&lt;secondary-title&gt;Color Research &amp;amp; Application&lt;/secondary-title&gt;&lt;/titles&gt;&lt;periodical&gt;&lt;full-title&gt;Color Research &amp;amp; Application&lt;/full-title&gt;&lt;/periodical&gt;&lt;pages&gt;23-34&lt;/pages&gt;&lt;volume&gt;14&lt;/volume&gt;&lt;number&gt;1&lt;/number&gt;&lt;dates&gt;&lt;year&gt;1989&lt;/year&gt;&lt;/dates&gt;&lt;urls&gt;&lt;/urls&gt;&lt;/record&gt;&lt;/Cite&gt;&lt;/EndNote&gt;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1989)</w:t>
      </w:r>
      <w:r>
        <w:rPr>
          <w:rStyle w:val="None"/>
          <w:rFonts w:ascii="Times New Roman" w:hAnsi="Times New Roman"/>
          <w:sz w:val="22"/>
          <w:szCs w:val="22"/>
        </w:rPr>
        <w:fldChar w:fldCharType="end"/>
      </w:r>
      <w:r>
        <w:rPr>
          <w:rStyle w:val="None"/>
          <w:rFonts w:ascii="Times New Roman" w:hAnsi="Times New Roman"/>
          <w:sz w:val="22"/>
          <w:szCs w:val="22"/>
        </w:rPr>
        <w:t xml:space="preserve"> were used to convert the LMS images to RGB images. Finally, a common scaling was applied to </w:t>
      </w:r>
      <w:r w:rsidR="0059641A">
        <w:rPr>
          <w:rStyle w:val="None"/>
          <w:rFonts w:ascii="Times New Roman" w:hAnsi="Times New Roman"/>
          <w:sz w:val="22"/>
          <w:szCs w:val="22"/>
        </w:rPr>
        <w:t>all</w:t>
      </w:r>
      <w:r>
        <w:rPr>
          <w:rStyle w:val="None"/>
          <w:rFonts w:ascii="Times New Roman" w:hAnsi="Times New Roman"/>
          <w:sz w:val="22"/>
          <w:szCs w:val="22"/>
        </w:rPr>
        <w:t xml:space="preserve"> images to bring them into the display gamut of the monitor. The gamma corrected RGB images was presented on the monitor during the experiment.</w:t>
      </w:r>
    </w:p>
    <w:p w14:paraId="428C3B56" w14:textId="5C7E7F89" w:rsidR="003D433A" w:rsidRDefault="003D433A" w:rsidP="001D0525">
      <w:pPr>
        <w:pStyle w:val="Default"/>
        <w:spacing w:before="0" w:after="270"/>
        <w:rPr>
          <w:rFonts w:ascii="Times New Roman" w:hAnsi="Times New Roman"/>
          <w:sz w:val="22"/>
          <w:szCs w:val="22"/>
        </w:rPr>
      </w:pPr>
      <w:r>
        <w:rPr>
          <w:rFonts w:ascii="Times New Roman" w:hAnsi="Times New Roman"/>
          <w:b/>
          <w:bCs/>
          <w:sz w:val="22"/>
          <w:szCs w:val="22"/>
        </w:rPr>
        <w:t>2.</w:t>
      </w:r>
      <w:r w:rsidR="001D0525">
        <w:rPr>
          <w:rFonts w:ascii="Times New Roman" w:hAnsi="Times New Roman"/>
          <w:b/>
          <w:bCs/>
          <w:sz w:val="22"/>
          <w:szCs w:val="22"/>
        </w:rPr>
        <w:t>8</w:t>
      </w:r>
      <w:r>
        <w:rPr>
          <w:rFonts w:ascii="Times New Roman" w:hAnsi="Times New Roman"/>
          <w:b/>
          <w:bCs/>
          <w:sz w:val="22"/>
          <w:szCs w:val="22"/>
        </w:rPr>
        <w:t xml:space="preserve"> </w:t>
      </w:r>
      <w:proofErr w:type="spellStart"/>
      <w:r>
        <w:rPr>
          <w:rFonts w:ascii="Times New Roman" w:hAnsi="Times New Roman"/>
          <w:b/>
          <w:bCs/>
          <w:sz w:val="22"/>
          <w:szCs w:val="22"/>
          <w:lang w:val="it-IT"/>
        </w:rPr>
        <w:t>Apparatus</w:t>
      </w:r>
      <w:proofErr w:type="spellEnd"/>
    </w:p>
    <w:p w14:paraId="18CD34A0" w14:textId="77777777" w:rsidR="003D433A" w:rsidRDefault="003D433A" w:rsidP="003D433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The stimuli were presented on a calibrated LCD color monitor (27-in. NEC </w:t>
      </w:r>
      <w:proofErr w:type="spellStart"/>
      <w:r>
        <w:rPr>
          <w:rFonts w:ascii="Times New Roman" w:hAnsi="Times New Roman"/>
          <w:sz w:val="22"/>
          <w:szCs w:val="22"/>
        </w:rPr>
        <w:t>MultiSync</w:t>
      </w:r>
      <w:proofErr w:type="spellEnd"/>
      <w:r>
        <w:rPr>
          <w:rFonts w:ascii="Times New Roman" w:hAnsi="Times New Roman"/>
          <w:sz w:val="22"/>
          <w:szCs w:val="22"/>
        </w:rPr>
        <w:t xml:space="preserve"> PA271W; NEC Display Solutions) in an otherwise dark room. The monitor was driven at a pixel resolution of 1920 x 1080, a refresh rate of 60Hz, and with 8-bit resolution for each RGB channel. The host computer was an Apple Macintosh with an Intel Core i7 processor. The experimental programs were written in MATLAB (MathWorks; Natick, MA) and relied on routines from the Psychophysics Toolbox (</w:t>
      </w:r>
      <w:hyperlink r:id="rId14" w:history="1">
        <w:r w:rsidRPr="0026279C">
          <w:rPr>
            <w:rStyle w:val="Hyperlink"/>
            <w:rFonts w:ascii="Times New Roman" w:hAnsi="Times New Roman"/>
            <w:sz w:val="22"/>
            <w:szCs w:val="22"/>
          </w:rPr>
          <w:t>http://psychtoolbox.org</w:t>
        </w:r>
      </w:hyperlink>
      <w:r>
        <w:rPr>
          <w:rFonts w:ascii="Times New Roman" w:hAnsi="Times New Roman"/>
          <w:sz w:val="22"/>
          <w:szCs w:val="22"/>
        </w:rPr>
        <w:t xml:space="preserve">) and </w:t>
      </w:r>
      <w:proofErr w:type="spellStart"/>
      <w:r>
        <w:rPr>
          <w:rFonts w:ascii="Times New Roman" w:hAnsi="Times New Roman"/>
          <w:sz w:val="22"/>
          <w:szCs w:val="22"/>
        </w:rPr>
        <w:t>mgl</w:t>
      </w:r>
      <w:proofErr w:type="spellEnd"/>
      <w:r>
        <w:rPr>
          <w:rFonts w:ascii="Times New Roman" w:hAnsi="Times New Roman"/>
          <w:sz w:val="22"/>
          <w:szCs w:val="22"/>
        </w:rPr>
        <w:t xml:space="preserve"> (</w:t>
      </w:r>
      <w:hyperlink r:id="rId15" w:history="1">
        <w:r>
          <w:rPr>
            <w:rStyle w:val="Hyperlink0"/>
            <w:rFonts w:ascii="Times New Roman" w:hAnsi="Times New Roman"/>
            <w:sz w:val="22"/>
            <w:szCs w:val="22"/>
            <w:lang w:val="de-DE"/>
          </w:rPr>
          <w:t>http://justingardner.net/doku.php/mgl/overview</w:t>
        </w:r>
      </w:hyperlink>
      <w:r>
        <w:rPr>
          <w:rFonts w:ascii="Times New Roman" w:hAnsi="Times New Roman"/>
          <w:sz w:val="22"/>
          <w:szCs w:val="22"/>
        </w:rPr>
        <w:t>). Responses were collected using a Logitech F310 gamepad controller.</w:t>
      </w:r>
    </w:p>
    <w:p w14:paraId="1368A490" w14:textId="77777777" w:rsidR="003D433A" w:rsidRDefault="003D433A" w:rsidP="003D433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The observer’s head position was stabilized using a chin cup and forehead rest (</w:t>
      </w:r>
      <w:proofErr w:type="spellStart"/>
      <w:r>
        <w:rPr>
          <w:rFonts w:ascii="Times New Roman" w:hAnsi="Times New Roman"/>
          <w:sz w:val="22"/>
          <w:szCs w:val="22"/>
        </w:rPr>
        <w:t>Headspot</w:t>
      </w:r>
      <w:proofErr w:type="spellEnd"/>
      <w:r>
        <w:rPr>
          <w:rFonts w:ascii="Times New Roman" w:hAnsi="Times New Roman"/>
          <w:sz w:val="22"/>
          <w:szCs w:val="22"/>
        </w:rPr>
        <w:t xml:space="preserve">, </w:t>
      </w:r>
      <w:proofErr w:type="spellStart"/>
      <w:r>
        <w:rPr>
          <w:rFonts w:ascii="Times New Roman" w:hAnsi="Times New Roman"/>
          <w:sz w:val="22"/>
          <w:szCs w:val="22"/>
        </w:rPr>
        <w:t>UHCOTech</w:t>
      </w:r>
      <w:proofErr w:type="spellEnd"/>
      <w:r>
        <w:rPr>
          <w:rFonts w:ascii="Times New Roman" w:hAnsi="Times New Roman"/>
          <w:sz w:val="22"/>
          <w:szCs w:val="22"/>
        </w:rPr>
        <w:t>, Houston, TX). The observer's eyes were centered horizontally and vertically with respect to the display. The distance from observer's eyes to the monitor was 75cm.</w:t>
      </w:r>
    </w:p>
    <w:p w14:paraId="307DD1E6" w14:textId="2EF00426" w:rsidR="003D433A" w:rsidRDefault="003D433A" w:rsidP="003D433A">
      <w:pPr>
        <w:pStyle w:val="Default"/>
        <w:spacing w:before="0" w:after="270"/>
        <w:rPr>
          <w:rStyle w:val="None"/>
          <w:rFonts w:ascii="Times New Roman" w:hAnsi="Times New Roman"/>
          <w:b/>
          <w:bCs/>
          <w:sz w:val="22"/>
          <w:szCs w:val="22"/>
        </w:rPr>
      </w:pPr>
      <w:r>
        <w:rPr>
          <w:rFonts w:ascii="Times New Roman" w:hAnsi="Times New Roman"/>
          <w:b/>
          <w:bCs/>
          <w:sz w:val="22"/>
          <w:szCs w:val="22"/>
        </w:rPr>
        <w:t>2.</w:t>
      </w:r>
      <w:r w:rsidR="001D0525">
        <w:rPr>
          <w:rFonts w:ascii="Times New Roman" w:hAnsi="Times New Roman"/>
          <w:b/>
          <w:bCs/>
          <w:sz w:val="22"/>
          <w:szCs w:val="22"/>
        </w:rPr>
        <w:t>9</w:t>
      </w:r>
      <w:r>
        <w:rPr>
          <w:rFonts w:ascii="Times New Roman" w:hAnsi="Times New Roman"/>
          <w:b/>
          <w:bCs/>
          <w:sz w:val="22"/>
          <w:szCs w:val="22"/>
        </w:rPr>
        <w:t xml:space="preserve"> </w:t>
      </w:r>
      <w:r>
        <w:rPr>
          <w:rStyle w:val="None"/>
          <w:rFonts w:ascii="Times New Roman" w:hAnsi="Times New Roman"/>
          <w:b/>
          <w:bCs/>
          <w:sz w:val="22"/>
          <w:szCs w:val="22"/>
        </w:rPr>
        <w:t>Monitor Calibration</w:t>
      </w:r>
    </w:p>
    <w:p w14:paraId="65EA3720" w14:textId="77777777" w:rsidR="003D433A" w:rsidRPr="00723CC7" w:rsidRDefault="003D433A" w:rsidP="003D433A">
      <w:pPr>
        <w:pStyle w:val="Default"/>
        <w:spacing w:before="0" w:after="270"/>
        <w:rPr>
          <w:rFonts w:ascii="Times New Roman" w:hAnsi="Times New Roman"/>
          <w:sz w:val="22"/>
          <w:szCs w:val="22"/>
        </w:rPr>
      </w:pPr>
      <w:r>
        <w:rPr>
          <w:rFonts w:ascii="Times New Roman" w:hAnsi="Times New Roman"/>
          <w:sz w:val="22"/>
          <w:szCs w:val="22"/>
        </w:rPr>
        <w:lastRenderedPageBreak/>
        <w:t>The monitor was calibrated using a spectroradiometer (</w:t>
      </w:r>
      <w:proofErr w:type="spellStart"/>
      <w:r>
        <w:rPr>
          <w:rFonts w:ascii="Times New Roman" w:hAnsi="Times New Roman"/>
          <w:sz w:val="22"/>
          <w:szCs w:val="22"/>
        </w:rPr>
        <w:t>PhotoResearch</w:t>
      </w:r>
      <w:proofErr w:type="spellEnd"/>
      <w:r>
        <w:rPr>
          <w:rFonts w:ascii="Times New Roman" w:hAnsi="Times New Roman"/>
          <w:sz w:val="22"/>
          <w:szCs w:val="22"/>
        </w:rPr>
        <w:t xml:space="preserve"> PR650). To calibrate the monitor, we focused the spectroradiometer on a patch displayed on the center of the monitor. The patch size was 4.66cm x 4.66cm (3.56° x 3.56°). The optics of the radiometer sampled the emitted light from a 1° circular spot within the patch. </w:t>
      </w:r>
      <w:r w:rsidRPr="00723CC7">
        <w:rPr>
          <w:rFonts w:ascii="Times New Roman" w:hAnsi="Times New Roman" w:cs="Times New Roman"/>
          <w:sz w:val="22"/>
          <w:szCs w:val="22"/>
        </w:rPr>
        <w:t xml:space="preserve">The </w:t>
      </w:r>
      <w:r w:rsidRPr="00E41F87">
        <w:rPr>
          <w:rFonts w:ascii="Times New Roman" w:hAnsi="Times New Roman" w:cs="Times New Roman"/>
          <w:sz w:val="22"/>
          <w:szCs w:val="22"/>
        </w:rPr>
        <w:t xml:space="preserve">spectral power distribution of the three </w:t>
      </w:r>
      <w:r w:rsidRPr="00723CC7">
        <w:rPr>
          <w:rFonts w:ascii="Times New Roman" w:hAnsi="Times New Roman" w:cs="Times New Roman"/>
          <w:sz w:val="22"/>
          <w:szCs w:val="22"/>
        </w:rPr>
        <w:t xml:space="preserve">monitor </w:t>
      </w:r>
      <w:r w:rsidRPr="00E41F87">
        <w:rPr>
          <w:rFonts w:ascii="Times New Roman" w:hAnsi="Times New Roman" w:cs="Times New Roman"/>
          <w:sz w:val="22"/>
          <w:szCs w:val="22"/>
        </w:rPr>
        <w:t>primaries</w:t>
      </w:r>
      <w:r w:rsidRPr="00723CC7">
        <w:rPr>
          <w:rFonts w:ascii="Times New Roman" w:hAnsi="Times New Roman" w:cs="Times New Roman"/>
          <w:sz w:val="22"/>
          <w:szCs w:val="22"/>
        </w:rPr>
        <w:t xml:space="preserve"> </w:t>
      </w:r>
      <w:r>
        <w:rPr>
          <w:rFonts w:ascii="Times New Roman" w:hAnsi="Times New Roman" w:cs="Times New Roman"/>
          <w:sz w:val="22"/>
          <w:szCs w:val="22"/>
        </w:rPr>
        <w:t xml:space="preserve">was measured </w:t>
      </w:r>
      <w:r w:rsidRPr="00E41F87">
        <w:rPr>
          <w:rFonts w:ascii="Times New Roman" w:hAnsi="Times New Roman" w:cs="Times New Roman"/>
          <w:sz w:val="22"/>
          <w:szCs w:val="22"/>
        </w:rPr>
        <w:t xml:space="preserve">in the range 380nm to 780nm at 4nm steps. </w:t>
      </w:r>
      <w:r>
        <w:rPr>
          <w:rFonts w:ascii="Times New Roman" w:hAnsi="Times New Roman" w:cs="Times New Roman"/>
          <w:sz w:val="22"/>
          <w:szCs w:val="22"/>
        </w:rPr>
        <w:t xml:space="preserve">The gamma functions for each primary were determined from measurements of the spectral power distribution for each primary at 26 equally spaced input values for that primary, </w:t>
      </w:r>
      <w:r w:rsidRPr="00E41F87">
        <w:rPr>
          <w:rFonts w:ascii="Times New Roman" w:hAnsi="Times New Roman" w:cs="Times New Roman"/>
          <w:sz w:val="22"/>
          <w:szCs w:val="22"/>
        </w:rPr>
        <w:t xml:space="preserve">in the range [0, 1] where 1 corresponds to the maximum value of the allowed input and 0 corresponds to no input. </w:t>
      </w:r>
      <w:r>
        <w:rPr>
          <w:rFonts w:ascii="Times New Roman" w:hAnsi="Times New Roman" w:cs="Times New Roman"/>
          <w:sz w:val="22"/>
          <w:szCs w:val="22"/>
        </w:rPr>
        <w:t xml:space="preserve">These gamma functions as well as the light emitted by the monitor for an input of 0 were accounted for in the stimulus display procedures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&lt;EndNote&gt;&lt;Cite&gt;&lt;Author&gt;Brainard&lt;/Author&gt;&lt;Year&gt;2002&lt;/Year&gt;&lt;RecNum&gt;62&lt;/RecNum&gt;&lt;IDText&gt;Brainard2002Displaycharacterization&lt;/IDText&gt;&lt;DisplayText&gt;(Brainard, Pelli, &amp;amp; Robson, 2002)&lt;/DisplayText&gt;&lt;record&gt;&lt;rec-number&gt;62&lt;/rec-number&gt;&lt;foreign-keys&gt;&lt;key app="EN" db-id="zr5fzd222xvvdvewxvlv0eemp5f5rezev9p2" timestamp="1620224998"&gt;62&lt;/key&gt;&lt;/foreign-keys&gt;&lt;ref-type name="Book Section"&gt;5&lt;/ref-type&gt;&lt;contributors&gt;&lt;authors&gt;&lt;author&gt;Brainard, D. H.&lt;/author&gt;&lt;author&gt;Pelli, D.G.&lt;/author&gt;&lt;author&gt;Robson, T.&lt;/author&gt;&lt;/authors&gt;&lt;secondary-authors&gt;&lt;author&gt;Hornak, J. P.&lt;/author&gt;&lt;/secondary-authors&gt;&lt;/contributors&gt;&lt;titles&gt;&lt;title&gt;Display characterization&lt;/title&gt;&lt;secondary-title&gt;Encylopedia of Imaging Science and Technology&lt;/secondary-title&gt;&lt;/titles&gt;&lt;pages&gt;172-188&lt;/pages&gt;&lt;dates&gt;&lt;year&gt;2002&lt;/year&gt;&lt;/dates&gt;&lt;pub-location&gt;New York&lt;/pub-location&gt;&lt;publisher&gt;Wiley&lt;/publisher&gt;&lt;accession-num&gt;Brainard2002Displaycharacterization&lt;/accession-num&gt;&lt;urls&gt;&lt;/urls&gt;&lt;/record&gt;&lt;/Cite&gt;&lt;/EndNote&gt;</w:instrText>
      </w:r>
      <w:r>
        <w:rPr>
          <w:rFonts w:ascii="Times New Roman" w:hAnsi="Times New Roman" w:cs="Times New Roman"/>
          <w:sz w:val="22"/>
          <w:szCs w:val="22"/>
        </w:rPr>
        <w:fldChar w:fldCharType="separate"/>
      </w:r>
      <w:r>
        <w:rPr>
          <w:rFonts w:ascii="Times New Roman" w:hAnsi="Times New Roman" w:cs="Times New Roman"/>
          <w:noProof/>
          <w:sz w:val="22"/>
          <w:szCs w:val="22"/>
        </w:rPr>
        <w:t>(Brainard, Pelli, &amp; Robson, 2002)</w:t>
      </w:r>
      <w:r>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723CC7">
        <w:rPr>
          <w:rFonts w:ascii="Times New Roman" w:hAnsi="Times New Roman" w:cs="Times New Roman"/>
          <w:sz w:val="22"/>
          <w:szCs w:val="22"/>
        </w:rPr>
        <w:t>T</w:t>
      </w:r>
      <w:r>
        <w:rPr>
          <w:rFonts w:ascii="Times New Roman" w:hAnsi="Times New Roman" w:cs="Times New Roman"/>
          <w:sz w:val="22"/>
          <w:szCs w:val="22"/>
        </w:rPr>
        <w:t xml:space="preserve">he spectral </w:t>
      </w:r>
      <w:r w:rsidRPr="00E41F87">
        <w:rPr>
          <w:rFonts w:ascii="Times New Roman" w:hAnsi="Times New Roman" w:cs="Times New Roman"/>
          <w:sz w:val="22"/>
          <w:szCs w:val="22"/>
        </w:rPr>
        <w:t xml:space="preserve">power distribution </w:t>
      </w:r>
      <w:r>
        <w:rPr>
          <w:rFonts w:ascii="Times New Roman" w:hAnsi="Times New Roman" w:cs="Times New Roman"/>
          <w:sz w:val="22"/>
          <w:szCs w:val="22"/>
        </w:rPr>
        <w:t xml:space="preserve">of the three primaries </w:t>
      </w:r>
      <w:r w:rsidRPr="00723CC7">
        <w:rPr>
          <w:rFonts w:ascii="Times New Roman" w:hAnsi="Times New Roman" w:cs="Times New Roman"/>
          <w:sz w:val="22"/>
          <w:szCs w:val="22"/>
        </w:rPr>
        <w:t>w</w:t>
      </w:r>
      <w:r>
        <w:rPr>
          <w:rFonts w:ascii="Times New Roman" w:hAnsi="Times New Roman" w:cs="Times New Roman"/>
          <w:sz w:val="22"/>
          <w:szCs w:val="22"/>
        </w:rPr>
        <w:t>ere</w:t>
      </w:r>
      <w:r w:rsidRPr="00723CC7">
        <w:rPr>
          <w:rFonts w:ascii="Times New Roman" w:hAnsi="Times New Roman" w:cs="Times New Roman"/>
          <w:sz w:val="22"/>
          <w:szCs w:val="22"/>
        </w:rPr>
        <w:t xml:space="preserve"> also measured </w:t>
      </w:r>
      <w:r w:rsidRPr="00E41F87">
        <w:rPr>
          <w:rFonts w:ascii="Times New Roman" w:hAnsi="Times New Roman" w:cs="Times New Roman"/>
          <w:sz w:val="22"/>
          <w:szCs w:val="22"/>
        </w:rPr>
        <w:t>at 32 different combinations of the input in the range [0,0,0] to [1,1,1]</w:t>
      </w:r>
      <w:r w:rsidRPr="00723CC7">
        <w:rPr>
          <w:rFonts w:ascii="Times New Roman" w:hAnsi="Times New Roman" w:cs="Times New Roman"/>
          <w:sz w:val="22"/>
          <w:szCs w:val="22"/>
        </w:rPr>
        <w:t xml:space="preserve">. These measurements were </w:t>
      </w:r>
      <w:r>
        <w:rPr>
          <w:rFonts w:ascii="Times New Roman" w:hAnsi="Times New Roman" w:cs="Times New Roman"/>
          <w:sz w:val="22"/>
          <w:szCs w:val="22"/>
        </w:rPr>
        <w:t xml:space="preserve">used </w:t>
      </w:r>
      <w:r w:rsidRPr="00CC4509">
        <w:rPr>
          <w:rFonts w:ascii="Times New Roman" w:hAnsi="Times New Roman" w:cs="Times New Roman"/>
          <w:sz w:val="22"/>
          <w:szCs w:val="22"/>
        </w:rPr>
        <w:t xml:space="preserve">check </w:t>
      </w:r>
      <w:r w:rsidRPr="00E41F87">
        <w:rPr>
          <w:rFonts w:ascii="Times New Roman" w:hAnsi="Times New Roman" w:cs="Times New Roman"/>
          <w:sz w:val="22"/>
          <w:szCs w:val="22"/>
        </w:rPr>
        <w:t xml:space="preserve">the linearity of the </w:t>
      </w:r>
      <w:r>
        <w:rPr>
          <w:rFonts w:ascii="Times New Roman" w:hAnsi="Times New Roman" w:cs="Times New Roman"/>
          <w:sz w:val="22"/>
          <w:szCs w:val="22"/>
        </w:rPr>
        <w:t>display</w:t>
      </w:r>
      <w:r w:rsidRPr="00E41F87">
        <w:rPr>
          <w:rFonts w:ascii="Times New Roman" w:hAnsi="Times New Roman" w:cs="Times New Roman"/>
          <w:sz w:val="22"/>
          <w:szCs w:val="22"/>
        </w:rPr>
        <w:t>. Th</w:t>
      </w:r>
      <w:r w:rsidRPr="00EC6A85">
        <w:rPr>
          <w:rFonts w:ascii="Times New Roman" w:hAnsi="Times New Roman" w:cs="Times New Roman"/>
          <w:sz w:val="22"/>
          <w:szCs w:val="22"/>
        </w:rPr>
        <w:t xml:space="preserve">e maximum </w:t>
      </w:r>
      <w:r>
        <w:rPr>
          <w:rFonts w:ascii="Times New Roman" w:hAnsi="Times New Roman" w:cs="Times New Roman"/>
          <w:sz w:val="22"/>
          <w:szCs w:val="22"/>
        </w:rPr>
        <w:t xml:space="preserve">absolute </w:t>
      </w:r>
      <w:r w:rsidRPr="00EC6A85">
        <w:rPr>
          <w:rFonts w:ascii="Times New Roman" w:hAnsi="Times New Roman" w:cs="Times New Roman"/>
          <w:sz w:val="22"/>
          <w:szCs w:val="22"/>
        </w:rPr>
        <w:t xml:space="preserve">deviation of the x-y chromaticity between the </w:t>
      </w:r>
      <w:r>
        <w:rPr>
          <w:rFonts w:ascii="Times New Roman" w:hAnsi="Times New Roman" w:cs="Times New Roman"/>
          <w:sz w:val="22"/>
          <w:szCs w:val="22"/>
        </w:rPr>
        <w:t xml:space="preserve">measured values and those predicted based on linearity was 0.0028 and 0.0027 for x and y chromaticity respectively, </w:t>
      </w:r>
      <w:r w:rsidRPr="00EC6A85">
        <w:rPr>
          <w:rFonts w:ascii="Times New Roman" w:hAnsi="Times New Roman" w:cs="Times New Roman"/>
          <w:sz w:val="22"/>
          <w:szCs w:val="22"/>
        </w:rPr>
        <w:t>and less than 1% for luminance</w:t>
      </w:r>
      <w:r w:rsidRPr="00404248">
        <w:rPr>
          <w:rFonts w:ascii="Times New Roman" w:hAnsi="Times New Roman" w:cs="Times New Roman"/>
          <w:sz w:val="22"/>
          <w:szCs w:val="22"/>
        </w:rPr>
        <w:t>.</w:t>
      </w:r>
    </w:p>
    <w:p w14:paraId="6551A6E8" w14:textId="0DAF0D39" w:rsidR="003D433A" w:rsidRDefault="003D433A" w:rsidP="003D433A">
      <w:pPr>
        <w:pStyle w:val="Default"/>
        <w:spacing w:before="0"/>
        <w:rPr>
          <w:rStyle w:val="None"/>
          <w:rFonts w:ascii="Times New Roman" w:hAnsi="Times New Roman"/>
          <w:sz w:val="22"/>
          <w:szCs w:val="22"/>
          <w:shd w:val="clear" w:color="auto" w:fill="FFFFFF"/>
        </w:rPr>
      </w:pPr>
      <w:r>
        <w:rPr>
          <w:rFonts w:ascii="Times New Roman" w:hAnsi="Times New Roman"/>
          <w:b/>
          <w:bCs/>
          <w:sz w:val="22"/>
          <w:szCs w:val="22"/>
        </w:rPr>
        <w:t>2.</w:t>
      </w:r>
      <w:r w:rsidR="001D0525">
        <w:rPr>
          <w:rFonts w:ascii="Times New Roman" w:hAnsi="Times New Roman"/>
          <w:b/>
          <w:bCs/>
          <w:sz w:val="22"/>
          <w:szCs w:val="22"/>
        </w:rPr>
        <w:t>10</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Stimulus Presentation</w:t>
      </w:r>
    </w:p>
    <w:p w14:paraId="087CFBC9" w14:textId="77777777" w:rsidR="003D433A" w:rsidRDefault="003D433A" w:rsidP="003D433A">
      <w:pPr>
        <w:pStyle w:val="Default"/>
        <w:spacing w:before="0"/>
        <w:rPr>
          <w:rStyle w:val="None"/>
          <w:rFonts w:ascii="Times New Roman" w:hAnsi="Times New Roman"/>
          <w:sz w:val="22"/>
          <w:szCs w:val="22"/>
          <w:shd w:val="clear" w:color="auto" w:fill="FFFFFF"/>
        </w:rPr>
      </w:pPr>
    </w:p>
    <w:p w14:paraId="3DD3F7E8" w14:textId="77777777" w:rsidR="003D433A" w:rsidRDefault="003D433A" w:rsidP="003D433A">
      <w:pPr>
        <w:pStyle w:val="Default"/>
        <w:spacing w:before="0"/>
        <w:rPr>
          <w:rStyle w:val="None"/>
          <w:rFonts w:ascii="Times New Roman" w:hAnsi="Times New Roman"/>
          <w:sz w:val="22"/>
          <w:szCs w:val="22"/>
          <w:shd w:val="clear" w:color="auto" w:fill="FFFFFF"/>
        </w:rPr>
      </w:pPr>
      <w:r>
        <w:rPr>
          <w:rStyle w:val="None"/>
          <w:rFonts w:ascii="Times New Roman" w:hAnsi="Times New Roman"/>
          <w:sz w:val="22"/>
          <w:szCs w:val="22"/>
          <w:shd w:val="clear" w:color="auto" w:fill="FFFFFF"/>
        </w:rPr>
        <w:t>The size of each image was 2.6cm x 2.6cm on the monitor, corresponding to 2°</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by 2° visual angle. The target object size on the screen in the 2D images was ~1° in diameter. Each image was presented for 250ms (this was a deviation from the preregistration document, which specifies the presentation time as 500ms), with an inter-stimulus interval of 250ms and inter-trial interval of 250ms.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 The next trial was presented 250ms (ITI) after the feedback. Thus, the actual inter-trial interval depended on the response time of the observer.</w:t>
      </w:r>
    </w:p>
    <w:p w14:paraId="0F0CCD41" w14:textId="77777777" w:rsidR="001D0525" w:rsidRDefault="001D0525" w:rsidP="00343612">
      <w:pPr>
        <w:pStyle w:val="Default"/>
        <w:spacing w:before="0" w:after="270"/>
        <w:rPr>
          <w:rFonts w:ascii="Times New Roman" w:hAnsi="Times New Roman"/>
          <w:b/>
          <w:bCs/>
          <w:sz w:val="22"/>
          <w:szCs w:val="22"/>
          <w:lang w:val="de-DE"/>
        </w:rPr>
      </w:pPr>
    </w:p>
    <w:p w14:paraId="472C94F2" w14:textId="792AF5ED" w:rsidR="00F60A64" w:rsidRDefault="00A66398" w:rsidP="00F60A64">
      <w:pPr>
        <w:pStyle w:val="Default"/>
        <w:spacing w:before="0" w:after="270"/>
        <w:rPr>
          <w:rStyle w:val="None"/>
          <w:rFonts w:ascii="Times New Roman" w:hAnsi="Times New Roman"/>
          <w:sz w:val="22"/>
          <w:szCs w:val="22"/>
        </w:rPr>
      </w:pPr>
      <w:r>
        <w:rPr>
          <w:rFonts w:ascii="Times New Roman" w:hAnsi="Times New Roman"/>
          <w:b/>
          <w:bCs/>
          <w:sz w:val="22"/>
          <w:szCs w:val="22"/>
        </w:rPr>
        <w:t>2.1</w:t>
      </w:r>
      <w:r w:rsidR="00D41080">
        <w:rPr>
          <w:rFonts w:ascii="Times New Roman" w:hAnsi="Times New Roman"/>
          <w:b/>
          <w:bCs/>
          <w:sz w:val="22"/>
          <w:szCs w:val="22"/>
        </w:rPr>
        <w:t>2</w:t>
      </w:r>
      <w:r w:rsidR="00F60A64">
        <w:rPr>
          <w:rFonts w:ascii="Times New Roman" w:hAnsi="Times New Roman"/>
          <w:b/>
          <w:bCs/>
          <w:sz w:val="22"/>
          <w:szCs w:val="22"/>
        </w:rPr>
        <w:t xml:space="preserve"> Psychometric Function</w:t>
      </w:r>
    </w:p>
    <w:p w14:paraId="145AE5A7"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proportion comparison chosen data was used to obtain the psychometric function for each acquisition. Each acquisition consisted of 330 trials with 30 trials at each comparison lightness level. At each lightness level, we recorded the number of times the observers chose the comparison image to be lighter. The proportion comparison chosen data was fit with a cumulative Gaussian using the Palamedes toolbox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&lt;EndNote&gt;&lt;Cite&gt;&lt;Author&gt;Prins&lt;/Author&gt;&lt;Year&gt;2018&lt;/Year&gt;&lt;RecNum&gt;67&lt;/RecNum&gt;&lt;DisplayText&gt;(Prins &amp;amp; Kingdom, 2018)&lt;/DisplayText&gt;&lt;record&gt;&lt;rec-number&gt;67&lt;/rec-number&gt;&lt;foreign-keys&gt;&lt;key app="EN" db-id="zr5fzd222xvvdvewxvlv0eemp5f5rezev9p2" timestamp="1620224998"&gt;67&lt;/key&gt;&lt;/foreign-keys&gt;&lt;ref-type name="Journal Article"&gt;17&lt;/ref-type&gt;&lt;contributors&gt;&lt;authors&gt;&lt;author&gt;Prins, N&lt;/author&gt;&lt;author&gt;Kingdom, F. A. A.&lt;/author&gt;&lt;/authors&gt;&lt;/contributors&gt;&lt;titles&gt;&lt;title&gt;Applying the model-comparison approach to test specific tesearch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(Prins &amp; Kingdom, 2018)</w:t>
      </w:r>
      <w:r>
        <w:rPr>
          <w:rStyle w:val="None"/>
          <w:rFonts w:ascii="Times New Roman" w:hAnsi="Times New Roman"/>
          <w:sz w:val="22"/>
          <w:szCs w:val="22"/>
        </w:rPr>
        <w:fldChar w:fldCharType="end"/>
      </w:r>
      <w:r>
        <w:rPr>
          <w:rStyle w:val="None"/>
          <w:rFonts w:ascii="Times New Roman" w:hAnsi="Times New Roman"/>
          <w:sz w:val="22"/>
          <w:szCs w:val="22"/>
        </w:rPr>
        <w:t>. The data was fit to obtain all four parameters of the psychometric function: threshold, slope, lapse rate and guess rate. While estimating the parameters, the lapse rate was set equal to the guess rate and was forced to be in the range [0, 0.05]. The model was fit to the data using maximum likelihood method. The threshold was obtained as the difference between the LRFs at proportion comparison chosen 0.76 and 0.50 as obtained from the cumulative gaussian fit.</w:t>
      </w:r>
    </w:p>
    <w:p w14:paraId="7E28F40F" w14:textId="00297199" w:rsidR="00F60A64" w:rsidRDefault="007654EC" w:rsidP="00F60A64">
      <w:pPr>
        <w:pStyle w:val="Default"/>
        <w:spacing w:before="0" w:after="270"/>
        <w:rPr>
          <w:rFonts w:ascii="Times New Roman" w:hAnsi="Times New Roman" w:cs="Times New Roman"/>
          <w:sz w:val="22"/>
          <w:szCs w:val="22"/>
        </w:rPr>
      </w:pPr>
      <w:r>
        <w:rPr>
          <w:rFonts w:ascii="Times New Roman" w:hAnsi="Times New Roman" w:cs="Times New Roman"/>
          <w:b/>
          <w:bCs/>
          <w:sz w:val="22"/>
          <w:szCs w:val="22"/>
        </w:rPr>
        <w:t>2.1</w:t>
      </w:r>
      <w:r w:rsidR="00D41080">
        <w:rPr>
          <w:rFonts w:ascii="Times New Roman" w:hAnsi="Times New Roman" w:cs="Times New Roman"/>
          <w:b/>
          <w:bCs/>
          <w:sz w:val="22"/>
          <w:szCs w:val="22"/>
        </w:rPr>
        <w:t>3</w:t>
      </w:r>
      <w:r w:rsidR="00F60A64">
        <w:rPr>
          <w:rFonts w:ascii="Times New Roman" w:hAnsi="Times New Roman" w:cs="Times New Roman"/>
          <w:b/>
          <w:bCs/>
          <w:sz w:val="22"/>
          <w:szCs w:val="22"/>
        </w:rPr>
        <w:t xml:space="preserve"> </w:t>
      </w:r>
      <w:r w:rsidR="00F60A64" w:rsidRPr="00374B95">
        <w:rPr>
          <w:rFonts w:ascii="Times New Roman" w:hAnsi="Times New Roman" w:cs="Times New Roman"/>
          <w:b/>
          <w:bCs/>
          <w:sz w:val="22"/>
          <w:szCs w:val="22"/>
        </w:rPr>
        <w:t>Signal Detection</w:t>
      </w:r>
      <w:r w:rsidR="00F60A64">
        <w:rPr>
          <w:rFonts w:ascii="Times New Roman" w:hAnsi="Times New Roman" w:cs="Times New Roman"/>
          <w:b/>
          <w:bCs/>
          <w:sz w:val="22"/>
          <w:szCs w:val="22"/>
        </w:rPr>
        <w:t xml:space="preserve"> Theory Model</w:t>
      </w:r>
    </w:p>
    <w:p w14:paraId="0427CCBA" w14:textId="77777777" w:rsidR="00F60A64" w:rsidRPr="008A2584"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cs="Times New Roman"/>
          <w:sz w:val="22"/>
          <w:szCs w:val="22"/>
        </w:rPr>
        <w:t>We developed</w:t>
      </w:r>
      <w:r>
        <w:rPr>
          <w:rStyle w:val="None"/>
          <w:rFonts w:ascii="Times New Roman" w:eastAsia="Times New Roman" w:hAnsi="Times New Roman" w:cs="Times New Roman"/>
          <w:sz w:val="22"/>
          <w:szCs w:val="22"/>
        </w:rPr>
        <w:t xml:space="preserve"> a model of performance in our task based on signal detection theory </w:t>
      </w:r>
      <w:r>
        <w:rPr>
          <w:rStyle w:val="None"/>
          <w:rFonts w:ascii="Times New Roman" w:eastAsia="Times New Roman" w:hAnsi="Times New Roman" w:cs="Times New Roman"/>
          <w:sz w:val="22"/>
          <w:szCs w:val="22"/>
        </w:rPr>
        <w:fldChar w:fldCharType="begin"/>
      </w:r>
      <w:r>
        <w:rPr>
          <w:rStyle w:val="None"/>
          <w:rFonts w:ascii="Times New Roman" w:eastAsia="Times New Roman" w:hAnsi="Times New Roman" w:cs="Times New Roman"/>
          <w:sz w:val="22"/>
          <w:szCs w:val="22"/>
        </w:rPr>
        <w:instrText xml:space="preserve"> ADDIN EN.CITE &lt;EndNote&gt;&lt;Cite&gt;&lt;Author&gt;Green&lt;/Author&gt;&lt;Year&gt;1996&lt;/Year&gt;&lt;RecNum&gt;14&lt;/RecNum&gt;&lt;DisplayText&gt;(Green, 1996)&lt;/DisplayText&gt;&lt;record&gt;&lt;rec-number&gt;14&lt;/rec-number&gt;&lt;foreign-keys&gt;&lt;key app="EN" db-id="zr5fzd222xvvdvewxvlv0eemp5f5rezev9p2" timestamp="1620224997"&gt;14&lt;/key&gt;&lt;/foreign-keys&gt;&lt;ref-type name="Book"&gt;6&lt;/ref-type&gt;&lt;contributors&gt;&lt;authors&gt;&lt;author&gt;Green, D. M., &amp;amp; Swets, J. A.&lt;/author&gt;&lt;/authors&gt;&lt;/contributors&gt;&lt;titles&gt;&lt;title&gt;Signal Detection Theory and Psychophysics&lt;/title&gt;&lt;/titles&gt;&lt;volume&gt;1&lt;/volume&gt;&lt;dates&gt;&lt;year&gt;1996&lt;/year&gt;&lt;/dates&gt;&lt;pub-location&gt;New York&lt;/pub-location&gt;&lt;publisher&gt;Wiley&lt;/publisher&gt;&lt;urls&gt;&lt;/urls&gt;&lt;/record&gt;&lt;/Cite&gt;&lt;/EndNote&gt;</w:instrText>
      </w:r>
      <w:r>
        <w:rPr>
          <w:rStyle w:val="None"/>
          <w:rFonts w:ascii="Times New Roman" w:eastAsia="Times New Roman" w:hAnsi="Times New Roman" w:cs="Times New Roman"/>
          <w:sz w:val="22"/>
          <w:szCs w:val="22"/>
        </w:rPr>
        <w:fldChar w:fldCharType="separate"/>
      </w:r>
      <w:r>
        <w:rPr>
          <w:rStyle w:val="None"/>
          <w:rFonts w:ascii="Times New Roman" w:eastAsia="Times New Roman" w:hAnsi="Times New Roman" w:cs="Times New Roman"/>
          <w:noProof/>
          <w:sz w:val="22"/>
          <w:szCs w:val="22"/>
        </w:rPr>
        <w:t>(Green, 1996)</w:t>
      </w:r>
      <w:r>
        <w:rPr>
          <w:rStyle w:val="None"/>
          <w:rFonts w:ascii="Times New Roman" w:eastAsia="Times New Roman" w:hAnsi="Times New Roman" w:cs="Times New Roman"/>
          <w:sz w:val="22"/>
          <w:szCs w:val="22"/>
        </w:rPr>
        <w:fldChar w:fldCharType="end"/>
      </w:r>
      <w:r>
        <w:rPr>
          <w:rStyle w:val="None"/>
          <w:rFonts w:ascii="Times New Roman" w:eastAsia="Times New Roman" w:hAnsi="Times New Roman" w:cs="Times New Roman"/>
          <w:sz w:val="22"/>
          <w:szCs w:val="22"/>
        </w:rPr>
        <w:t xml:space="preserve">. We model the visual response to the target object in each image by a univariate internal representation denoted by the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This variable depends on the image and is perturbed by noise. We assume that for any fixed image,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a Gaussian distributed random variable whose mean depends on the target object LRF. For each image, we assume that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perturbed on a trial-by-trial basis by independent zero-mean Gaussian noise, and we assume that the variance this noise is the same for the response to all images. We refer to the noise that perturbs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a fixed image as the internal noise and denote its variance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For </w:t>
      </w:r>
      <w:r>
        <w:rPr>
          <w:rStyle w:val="None"/>
          <w:rFonts w:ascii="Times New Roman" w:eastAsia="Times New Roman" w:hAnsi="Times New Roman" w:cs="Times New Roman"/>
          <w:sz w:val="22"/>
          <w:szCs w:val="22"/>
        </w:rPr>
        <w:lastRenderedPageBreak/>
        <w:t xml:space="preserve">each trial of the experiment,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takes on two values,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one for the interval containing the standard and the other for the interval containing the comparison.</w:t>
      </w:r>
    </w:p>
    <w:p w14:paraId="05E5B6FE"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If we consider performance for a particular pair of target standard and comparison LRFs, performance depends both on the difference between the expected values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each pair of LRFs,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and on the value of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In our experimental design we have an ensemble of images corresponding to each value of the target sphere LRF. The fact that we draw stochastically from this ensemble on each trial introduces additional variability into the value of the decision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that corresponds to a fixed target LRF. We call this the external variability, and model it as a Gaussian random variable with zero mean and variance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We assume that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depends on the experimentally chosen covariance scalar, but not on the target sphere LRF. Thus, the distributions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for a particular choice of target standard and comparison LRF and covariance scalar, are given by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Here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is the mean value of the internal representation to the standard image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is the mean value of the internal representation</w:t>
      </w:r>
      <w:r w:rsidDel="004065B8">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 xml:space="preserve">to the comparison image. The total variance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xml:space="preserve"> is given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where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are the variance of the internal and external noise.</w:t>
      </w:r>
    </w:p>
    <w:p w14:paraId="58A9E352"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In the standard formulation of Signal Detection Theory for a 2AFC task, the observer makes their decision based on a comparison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choosing the interval with the higher value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The observer’s sensitivity depends on the mean values and the variance and is captured by the quantity d-prime given as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This quantity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measures the distance between the two distributions in standard deviations units. Thus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=0</m:t>
        </m:r>
      </m:oMath>
      <w:r>
        <w:rPr>
          <w:rStyle w:val="None"/>
          <w:rFonts w:ascii="Times New Roman" w:eastAsia="Times New Roman" w:hAnsi="Times New Roman" w:cs="Times New Roman"/>
          <w:sz w:val="22"/>
          <w:szCs w:val="22"/>
        </w:rPr>
        <w:t xml:space="preserve"> corresponds to an inability to distinguish between the standard and the comparison image. Larger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indicate increasing discriminability.</w:t>
      </w:r>
    </w:p>
    <w:p w14:paraId="0882B1B6"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For a fixed value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the difference in mean values is directly proportional to the standard deviation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w:t>
      </w:r>
    </w:p>
    <w:p w14:paraId="18E83C55" w14:textId="77777777" w:rsidR="00F60A64" w:rsidRDefault="00F60A64" w:rsidP="00F60A64">
      <w:pPr>
        <w:pStyle w:val="Default"/>
        <w:spacing w:before="0" w:after="270"/>
        <w:rPr>
          <w:rStyle w:val="None"/>
          <w:rFonts w:ascii="Times New Roman" w:eastAsia="Times New Roman" w:hAnsi="Times New Roman" w:cs="Times New Roman"/>
          <w:color w:val="auto"/>
          <w:sz w:val="22"/>
          <w:szCs w:val="22"/>
          <w14:textOutline w14:w="0" w14:cap="rnd" w14:cmpd="sng" w14:algn="ctr">
            <w14:noFill/>
            <w14:prstDash w14:val="solid"/>
            <w14:bevel/>
          </w14:textOutline>
        </w:rPr>
      </w:pPr>
      <w:r>
        <w:rPr>
          <w:rStyle w:val="None"/>
          <w:rFonts w:ascii="Times New Roman" w:eastAsia="Times New Roman" w:hAnsi="Times New Roman" w:cs="Times New Roman"/>
          <w:sz w:val="22"/>
          <w:szCs w:val="22"/>
        </w:rPr>
        <w:tab/>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(2)</w:t>
      </w:r>
    </w:p>
    <w:p w14:paraId="205F389C" w14:textId="77777777" w:rsidR="00F60A64" w:rsidRDefault="00F60A64" w:rsidP="00F60A64">
      <w:pPr>
        <w:rPr>
          <w:rStyle w:val="None"/>
          <w:sz w:val="22"/>
          <w:szCs w:val="22"/>
        </w:rPr>
      </w:pPr>
      <w:r>
        <w:rPr>
          <w:rStyle w:val="None"/>
          <w:sz w:val="22"/>
          <w:szCs w:val="22"/>
        </w:rPr>
        <w:t xml:space="preserve">We further assume that the difference in mean value of the internal variable </w:t>
      </w:r>
      <m:oMath>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r>
          <w:rPr>
            <w:rStyle w:val="None"/>
            <w:rFonts w:ascii="Cambria Math" w:hAnsi="Cambria Math"/>
            <w:sz w:val="22"/>
            <w:szCs w:val="22"/>
          </w:rPr>
          <m:t>)</m:t>
        </m:r>
      </m:oMath>
      <w:r>
        <w:rPr>
          <w:rStyle w:val="None"/>
          <w:sz w:val="22"/>
          <w:szCs w:val="22"/>
        </w:rPr>
        <w:t xml:space="preserve"> is proportional to the difference in the LRFs of the target object in the standard and comparison images (</w:t>
      </w:r>
      <m:oMath>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That is, </w:t>
      </w:r>
      <m:oMath>
        <m:d>
          <m:dPr>
            <m:ctrlPr>
              <w:rPr>
                <w:rStyle w:val="None"/>
                <w:rFonts w:ascii="Cambria Math" w:hAnsi="Cambria Math"/>
                <w:i/>
                <w:sz w:val="22"/>
                <w:szCs w:val="22"/>
              </w:rPr>
            </m:ctrlPr>
          </m:dPr>
          <m:e>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e>
        </m:d>
        <m:r>
          <w:rPr>
            <w:rStyle w:val="None"/>
            <w:rFonts w:ascii="Cambria Math" w:hAnsi="Cambria Math"/>
            <w:sz w:val="22"/>
            <w:szCs w:val="22"/>
          </w:rPr>
          <m:t xml:space="preserve">=C </m:t>
        </m:r>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w:t>
      </w:r>
      <w:r>
        <w:rPr>
          <w:rStyle w:val="None"/>
          <w:iCs/>
          <w:sz w:val="22"/>
          <w:szCs w:val="22"/>
        </w:rPr>
        <w:t xml:space="preserve">where </w:t>
      </w:r>
      <m:oMath>
        <m:r>
          <w:rPr>
            <w:rStyle w:val="None"/>
            <w:rFonts w:ascii="Cambria Math" w:hAnsi="Cambria Math"/>
            <w:sz w:val="22"/>
            <w:szCs w:val="22"/>
          </w:rPr>
          <m:t>C</m:t>
        </m:r>
      </m:oMath>
      <w:r>
        <w:rPr>
          <w:rStyle w:val="None"/>
          <w:iCs/>
          <w:sz w:val="22"/>
          <w:szCs w:val="22"/>
        </w:rPr>
        <w:t xml:space="preserve"> is the proportionality constant.</w:t>
      </w:r>
      <w:r>
        <w:rPr>
          <w:rStyle w:val="None"/>
          <w:sz w:val="22"/>
          <w:szCs w:val="22"/>
        </w:rPr>
        <w:t xml:space="preserve"> Then we have,</w:t>
      </w:r>
    </w:p>
    <w:p w14:paraId="000B8733" w14:textId="77777777" w:rsidR="00F60A64" w:rsidRPr="00B11DBB" w:rsidRDefault="00F60A64" w:rsidP="00F60A64">
      <w:pPr>
        <w:rPr>
          <w:rStyle w:val="None"/>
          <w:sz w:val="22"/>
          <w:szCs w:val="22"/>
        </w:rPr>
      </w:pPr>
    </w:p>
    <w:p w14:paraId="554E70CA"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eastAsia="Times New Roman" w:hAnsi="Cambria Math" w:cs="Times New Roman"/>
                <w:sz w:val="22"/>
                <w:szCs w:val="22"/>
              </w:rPr>
              <m:t>C</m:t>
            </m:r>
          </m:den>
        </m:f>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(3)</w:t>
      </w:r>
    </w:p>
    <w:p w14:paraId="3D49D73E" w14:textId="77777777" w:rsidR="00F60A64" w:rsidRPr="00D337F3" w:rsidRDefault="00F60A64" w:rsidP="00F60A64">
      <w:pPr>
        <w:pStyle w:val="Default"/>
        <w:spacing w:before="0" w:after="270"/>
        <w:rPr>
          <w:rStyle w:val="None"/>
          <w:rFonts w:ascii="Times New Roman" w:eastAsia="Times New Roman" w:hAnsi="Times New Roman" w:cs="Times New Roman"/>
          <w:iCs/>
          <w:sz w:val="22"/>
          <w:szCs w:val="22"/>
        </w:rPr>
      </w:pPr>
      <w:r>
        <w:rPr>
          <w:rStyle w:val="None"/>
          <w:rFonts w:ascii="Times New Roman" w:eastAsia="Times New Roman" w:hAnsi="Times New Roman" w:cs="Times New Roman"/>
          <w:sz w:val="22"/>
          <w:szCs w:val="22"/>
        </w:rPr>
        <w:t xml:space="preserve">When we measure threshold in a 2AFC task, we choose a criterion proportional correct and find the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eastAsia="Times New Roman" w:hAnsi="Times New Roman" w:cs="Times New Roman"/>
          <w:sz w:val="22"/>
          <w:szCs w:val="22"/>
        </w:rPr>
        <w:t xml:space="preserve"> that corresponds to that proportion correct.  Our choice of 0.76 corresponds to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=1.</m:t>
        </m:r>
      </m:oMath>
      <w:r>
        <w:rPr>
          <w:rStyle w:val="None"/>
          <w:rFonts w:ascii="Times New Roman" w:eastAsia="Times New Roman" w:hAnsi="Times New Roman" w:cs="Times New Roman"/>
          <w:sz w:val="22"/>
          <w:szCs w:val="22"/>
        </w:rPr>
        <w:t xml:space="preserve"> In addition we can choose </w:t>
      </w:r>
      <m:oMath>
        <m:r>
          <w:rPr>
            <w:rStyle w:val="None"/>
            <w:rFonts w:ascii="Cambria Math" w:eastAsia="Times New Roman" w:hAnsi="Cambria Math" w:cs="Times New Roman"/>
            <w:sz w:val="22"/>
            <w:szCs w:val="22"/>
          </w:rPr>
          <m:t>C=1</m:t>
        </m:r>
      </m:oMath>
      <w:r>
        <w:rPr>
          <w:rStyle w:val="None"/>
          <w:rFonts w:ascii="Times New Roman" w:eastAsia="Times New Roman" w:hAnsi="Times New Roman" w:cs="Times New Roman"/>
          <w:iCs/>
          <w:sz w:val="22"/>
          <w:szCs w:val="22"/>
        </w:rPr>
        <w:t xml:space="preserve">, </w:t>
      </w:r>
      <w:r w:rsidRPr="00D337F3">
        <w:rPr>
          <w:rStyle w:val="None"/>
          <w:rFonts w:ascii="Times New Roman" w:eastAsia="Times New Roman" w:hAnsi="Times New Roman" w:cs="Times New Roman"/>
          <w:iCs/>
          <w:sz w:val="22"/>
          <w:szCs w:val="22"/>
        </w:rPr>
        <w:t xml:space="preserve">in essence setting the units for </w:t>
      </w:r>
      <m:oMath>
        <m:r>
          <w:rPr>
            <w:rStyle w:val="None"/>
            <w:rFonts w:ascii="Cambria Math" w:eastAsia="Times New Roman" w:hAnsi="Cambria Math" w:cs="Times New Roman"/>
            <w:sz w:val="22"/>
            <w:szCs w:val="22"/>
          </w:rPr>
          <m:t>z</m:t>
        </m:r>
      </m:oMath>
      <w:r w:rsidRPr="00D337F3">
        <w:rPr>
          <w:rStyle w:val="None"/>
          <w:rFonts w:ascii="Times New Roman" w:eastAsia="Times New Roman" w:hAnsi="Times New Roman" w:cs="Times New Roman"/>
          <w:iCs/>
          <w:sz w:val="22"/>
          <w:szCs w:val="22"/>
        </w:rPr>
        <w:t xml:space="preserve"> to </w:t>
      </w:r>
      <w:r>
        <w:rPr>
          <w:rStyle w:val="None"/>
          <w:rFonts w:ascii="Times New Roman" w:eastAsia="Times New Roman" w:hAnsi="Times New Roman" w:cs="Times New Roman"/>
          <w:iCs/>
          <w:sz w:val="22"/>
          <w:szCs w:val="22"/>
        </w:rPr>
        <w:t>match those</w:t>
      </w:r>
      <w:r w:rsidRPr="00D337F3">
        <w:rPr>
          <w:rStyle w:val="None"/>
          <w:rFonts w:ascii="Times New Roman" w:eastAsia="Times New Roman" w:hAnsi="Times New Roman" w:cs="Times New Roman"/>
          <w:iCs/>
          <w:sz w:val="22"/>
          <w:szCs w:val="22"/>
        </w:rPr>
        <w:t xml:space="preserve"> of the experimentally determined target LRF.</w:t>
      </w:r>
    </w:p>
    <w:p w14:paraId="54D32F2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In our experiment, the external variability was induced by changing the surface reflectance of the objects in the background. We used a multivariate normal distribution to generate the surface reflectance functions of the background objects.</w:t>
      </w:r>
      <w:r>
        <w:rPr>
          <w:rStyle w:val="FootnoteReference"/>
          <w:rFonts w:ascii="Times New Roman" w:hAnsi="Times New Roman"/>
          <w:sz w:val="22"/>
          <w:szCs w:val="22"/>
        </w:rPr>
        <w:footnoteReference w:id="3"/>
      </w:r>
      <w:r>
        <w:rPr>
          <w:rStyle w:val="None"/>
          <w:rFonts w:ascii="Times New Roman" w:hAnsi="Times New Roman"/>
          <w:sz w:val="22"/>
          <w:szCs w:val="22"/>
        </w:rPr>
        <w:t xml:space="preserve"> To change the amount of external noise, we scaled the variance of the multinormal distribution by multiplying its covariance matrix with a scalar. Thus, for our experiments we can write:</w:t>
      </w:r>
    </w:p>
    <w:p w14:paraId="44C5C064"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lastRenderedPageBreak/>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rad>
          <m:radPr>
            <m:degHide m:val="1"/>
            <m:ctrlPr>
              <w:rPr>
                <w:rStyle w:val="None"/>
                <w:rFonts w:ascii="Cambria Math" w:eastAsia="Times New Roman" w:hAnsi="Cambria Math" w:cs="Times New Roman"/>
                <w:i/>
                <w:sz w:val="22"/>
                <w:szCs w:val="22"/>
              </w:rPr>
            </m:ctrlPr>
          </m:radPr>
          <m:deg/>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rad>
      </m:oMath>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(4)</w:t>
      </w:r>
    </w:p>
    <w:p w14:paraId="71729D82" w14:textId="77777777" w:rsidR="00F60A64" w:rsidRDefault="00F60A64" w:rsidP="00F60A64">
      <w:pPr>
        <w:rPr>
          <w:rStyle w:val="None"/>
          <w:sz w:val="22"/>
          <w:szCs w:val="22"/>
        </w:rPr>
      </w:pPr>
      <w:r>
        <w:rPr>
          <w:rStyle w:val="None"/>
          <w:sz w:val="22"/>
          <w:szCs w:val="22"/>
        </w:rPr>
        <w:t xml:space="preserve">where </w:t>
      </w:r>
      <m:oMath>
        <m:sSup>
          <m:sSupPr>
            <m:ctrlPr>
              <w:rPr>
                <w:rStyle w:val="None"/>
                <w:rFonts w:ascii="Cambria Math" w:hAnsi="Cambria Math"/>
                <w:i/>
                <w:sz w:val="22"/>
                <w:szCs w:val="22"/>
              </w:rPr>
            </m:ctrlPr>
          </m:sSupPr>
          <m:e>
            <m:r>
              <w:rPr>
                <w:rStyle w:val="None"/>
                <w:rFonts w:ascii="Cambria Math" w:hAnsi="Cambria Math"/>
                <w:sz w:val="22"/>
                <w:szCs w:val="22"/>
              </w:rPr>
              <m:t>σ</m:t>
            </m:r>
          </m:e>
          <m:sup>
            <m:r>
              <w:rPr>
                <w:rStyle w:val="None"/>
                <w:rFonts w:ascii="Cambria Math" w:hAnsi="Cambria Math"/>
                <w:sz w:val="22"/>
                <w:szCs w:val="22"/>
              </w:rPr>
              <m:t>2</m:t>
            </m:r>
          </m:sup>
        </m:sSup>
      </m:oMath>
      <w:r>
        <w:rPr>
          <w:rStyle w:val="None"/>
          <w:sz w:val="22"/>
          <w:szCs w:val="22"/>
        </w:rPr>
        <w:t xml:space="preserve"> is the covariance scalar and </w:t>
      </w:r>
      <m:oMath>
        <m:sSubSup>
          <m:sSubSupPr>
            <m:ctrlPr>
              <w:rPr>
                <w:rStyle w:val="None"/>
                <w:rFonts w:ascii="Cambria Math" w:hAnsi="Cambria Math"/>
                <w:i/>
                <w:sz w:val="22"/>
                <w:szCs w:val="22"/>
              </w:rPr>
            </m:ctrlPr>
          </m:sSubSupPr>
          <m:e>
            <m:r>
              <w:rPr>
                <w:rStyle w:val="None"/>
                <w:rFonts w:ascii="Cambria Math" w:hAnsi="Cambria Math"/>
                <w:sz w:val="22"/>
                <w:szCs w:val="22"/>
              </w:rPr>
              <m:t>σ</m:t>
            </m:r>
          </m:e>
          <m:sub>
            <m:r>
              <w:rPr>
                <w:rStyle w:val="None"/>
                <w:rFonts w:ascii="Cambria Math" w:hAnsi="Cambria Math"/>
                <w:sz w:val="22"/>
                <w:szCs w:val="22"/>
              </w:rPr>
              <m:t>e0</m:t>
            </m:r>
          </m:sub>
          <m:sup>
            <m:r>
              <w:rPr>
                <w:rStyle w:val="None"/>
                <w:rFonts w:ascii="Cambria Math" w:hAnsi="Cambria Math"/>
                <w:sz w:val="22"/>
                <w:szCs w:val="22"/>
              </w:rPr>
              <m:t>2</m:t>
            </m:r>
          </m:sup>
        </m:sSubSup>
      </m:oMath>
      <w:r>
        <w:rPr>
          <w:rStyle w:val="None"/>
          <w:sz w:val="22"/>
          <w:szCs w:val="22"/>
        </w:rPr>
        <w:t xml:space="preserve"> is the external noise introduced when the ensemble of images for each value of target LRF has the reflectance of the background surfaces drawn from our model of natural surface reflectances.</w:t>
      </w:r>
    </w:p>
    <w:p w14:paraId="5511749E" w14:textId="77777777" w:rsidR="00F60A64" w:rsidRDefault="00F60A64" w:rsidP="00F60A64">
      <w:pPr>
        <w:rPr>
          <w:rStyle w:val="None"/>
          <w:sz w:val="22"/>
          <w:szCs w:val="22"/>
        </w:rPr>
      </w:pPr>
    </w:p>
    <w:p w14:paraId="19B3BCEC"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Converting the equation above to the form we use to represent the data, we have</w:t>
      </w:r>
    </w:p>
    <w:p w14:paraId="1F637650" w14:textId="77777777" w:rsidR="00F60A64" w:rsidRPr="000E3DCD" w:rsidRDefault="00F60A64" w:rsidP="00F60A64">
      <w:pPr>
        <w:pStyle w:val="Default"/>
        <w:spacing w:before="0" w:after="270"/>
        <w:rPr>
          <w:rStyle w:val="None"/>
          <w:rFonts w:ascii="Times New Roman" w:hAnsi="Times New Roman"/>
          <w:b/>
          <w:bCs/>
          <w:sz w:val="22"/>
          <w:szCs w:val="22"/>
        </w:rPr>
      </w:pPr>
      <w:r>
        <w:rPr>
          <w:rStyle w:val="None"/>
          <w:rFonts w:ascii="Times New Roman" w:eastAsia="Times New Roman" w:hAnsi="Times New Roman" w:cs="Times New Roman"/>
          <w:sz w:val="22"/>
          <w:szCs w:val="22"/>
        </w:rPr>
        <w:tab/>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r>
              <w:rPr>
                <w:rStyle w:val="None"/>
                <w:rFonts w:ascii="Cambria Math" w:eastAsia="Times New Roman" w:hAnsi="Cambria Math" w:cs="Times New Roman"/>
                <w:sz w:val="22"/>
                <w:szCs w:val="22"/>
              </w:rPr>
              <m:t>=</m:t>
            </m:r>
          </m:e>
        </m:func>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t>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(5)</w:t>
      </w:r>
    </w:p>
    <w:p w14:paraId="45BEA6F7" w14:textId="77777777" w:rsidR="00F60A64" w:rsidRDefault="00F60A64" w:rsidP="00F60A64">
      <w:pPr>
        <w:pStyle w:val="Default"/>
        <w:spacing w:before="0" w:after="270"/>
        <w:rPr>
          <w:rFonts w:ascii="Times New Roman" w:hAnsi="Times New Roman"/>
          <w:b/>
          <w:bCs/>
          <w:sz w:val="22"/>
          <w:szCs w:val="22"/>
        </w:rPr>
      </w:pPr>
      <w:r>
        <w:rPr>
          <w:rFonts w:ascii="Times New Roman" w:hAnsi="Times New Roman"/>
          <w:sz w:val="22"/>
          <w:szCs w:val="22"/>
        </w:rPr>
        <w:t>The equation above predicts that the form of</w:t>
      </w:r>
      <w:r w:rsidRPr="00A7123C">
        <w:rPr>
          <w:rFonts w:ascii="Times New Roman" w:hAnsi="Times New Roman"/>
          <w:sz w:val="22"/>
          <w:szCs w:val="22"/>
        </w:rPr>
        <w:t xml:space="preserve"> threshold</w:t>
      </w:r>
      <w:r>
        <w:rPr>
          <w:rFonts w:ascii="Times New Roman" w:hAnsi="Times New Roman"/>
          <w:b/>
          <w:bCs/>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as a function of covariance scalar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should increase monotonically. For small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threshold will approach a constant giving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 xml:space="preserve">~ </m:t>
        </m:r>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m:t>
        </m:r>
      </m:oMath>
      <w:r>
        <w:rPr>
          <w:rStyle w:val="None"/>
          <w:rFonts w:ascii="Times New Roman" w:hAnsi="Times New Roman"/>
          <w:sz w:val="22"/>
          <w:szCs w:val="22"/>
        </w:rPr>
        <w:t xml:space="preserve"> For large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quantity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will approach a straight line with slope 1 in the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versus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e>
            </m:d>
          </m:e>
        </m:func>
      </m:oMath>
      <w:r>
        <w:rPr>
          <w:rStyle w:val="None"/>
          <w:rFonts w:ascii="Times New Roman" w:hAnsi="Times New Roman"/>
          <w:sz w:val="22"/>
          <w:szCs w:val="22"/>
        </w:rPr>
        <w:t xml:space="preserve"> plot. Fitting the measurements with Equation 5 allows us to check whether the model describes the data, as well as, to determine the two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w:t>
      </w:r>
      <w:proofErr w:type="gramStart"/>
      <w:r>
        <w:rPr>
          <w:rStyle w:val="None"/>
          <w:rFonts w:ascii="Times New Roman" w:hAnsi="Times New Roman"/>
          <w:sz w:val="22"/>
          <w:szCs w:val="22"/>
        </w:rPr>
        <w:t>In particular, we</w:t>
      </w:r>
      <w:proofErr w:type="gramEnd"/>
      <w:r>
        <w:rPr>
          <w:rStyle w:val="None"/>
          <w:rFonts w:ascii="Times New Roman" w:hAnsi="Times New Roman"/>
          <w:sz w:val="22"/>
          <w:szCs w:val="22"/>
        </w:rPr>
        <w:t xml:space="preserve"> can establish the relative contribution of the internal representational variability and external stimulus drive variability in limiting lightness discrimination. Indeed, the parameter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quantifies how much the variation in background surface reflectance intrudes on the internal representation </w:t>
      </w:r>
      <m:oMath>
        <m:r>
          <w:rPr>
            <w:rStyle w:val="None"/>
            <w:rFonts w:ascii="Cambria Math" w:eastAsia="Times New Roman" w:hAnsi="Cambria Math" w:cs="Times New Roman"/>
            <w:sz w:val="22"/>
            <w:szCs w:val="22"/>
          </w:rPr>
          <m:t>z</m:t>
        </m:r>
      </m:oMath>
      <w:r>
        <w:rPr>
          <w:rStyle w:val="None"/>
          <w:rFonts w:ascii="Times New Roman" w:hAnsi="Times New Roman"/>
          <w:sz w:val="22"/>
          <w:szCs w:val="22"/>
        </w:rPr>
        <w:t xml:space="preserve"> that mediates the lightness discrimination task, in a manner that may be compared to the intrinsic precision of that representation specified by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p>
    <w:p w14:paraId="3E182BA5" w14:textId="50F7AEA8" w:rsidR="00F60A64" w:rsidRDefault="00F60A64" w:rsidP="00F60A64">
      <w:pPr>
        <w:pStyle w:val="Default"/>
        <w:spacing w:before="0" w:after="270"/>
        <w:rPr>
          <w:rStyle w:val="None"/>
          <w:rFonts w:ascii="Times New Roman" w:hAnsi="Times New Roman"/>
          <w:sz w:val="22"/>
          <w:szCs w:val="22"/>
        </w:rPr>
      </w:pPr>
      <w:r>
        <w:rPr>
          <w:rFonts w:ascii="Times New Roman" w:hAnsi="Times New Roman"/>
          <w:b/>
          <w:bCs/>
          <w:sz w:val="22"/>
          <w:szCs w:val="22"/>
        </w:rPr>
        <w:t>2</w:t>
      </w:r>
      <w:r w:rsidR="00A66F34">
        <w:rPr>
          <w:rFonts w:ascii="Times New Roman" w:hAnsi="Times New Roman"/>
          <w:b/>
          <w:bCs/>
          <w:sz w:val="22"/>
          <w:szCs w:val="22"/>
        </w:rPr>
        <w:t>.1</w:t>
      </w:r>
      <w:r w:rsidR="00D41080">
        <w:rPr>
          <w:rFonts w:ascii="Times New Roman" w:hAnsi="Times New Roman"/>
          <w:b/>
          <w:bCs/>
          <w:sz w:val="22"/>
          <w:szCs w:val="22"/>
        </w:rPr>
        <w:t>4</w:t>
      </w:r>
      <w:r>
        <w:rPr>
          <w:rFonts w:ascii="Times New Roman" w:hAnsi="Times New Roman"/>
          <w:b/>
          <w:bCs/>
          <w:sz w:val="22"/>
          <w:szCs w:val="22"/>
        </w:rPr>
        <w:t xml:space="preserve"> Linear Receptive Field Model</w:t>
      </w:r>
    </w:p>
    <w:p w14:paraId="404F3195" w14:textId="77777777" w:rsidR="00F60A64" w:rsidRPr="00723CC7"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When the external noise added to the images is characterized by a multivariate Gaussian, a simple linear receptive field (LINRF) model of the visual system is equivalent to the SDT model developed above. We first develop this equivalence. The advantage of the receptive field formulation is that it can be implemented computationally and applied in cases where the external noise is not Gaussian. In our case, the fact that we truncate surface reflectances to lie between 0 and 1 to satisfy physical realizability means that the Gaussian characterization is only an approximation, so that adopting the linear receptive field formulation improves the precision of our modeling. This approach also allows us to incorporate the Poisson variability of the cone excitations.</w:t>
      </w:r>
    </w:p>
    <w:p w14:paraId="392DF666"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Denote</w:t>
      </w:r>
      <w:r w:rsidRPr="00B87D7E">
        <w:rPr>
          <w:rFonts w:ascii="Times New Roman" w:hAnsi="Times New Roman" w:cs="Times New Roman"/>
          <w:sz w:val="22"/>
          <w:szCs w:val="22"/>
        </w:rPr>
        <w:t xml:space="preserve"> </w:t>
      </w:r>
      <w:r>
        <w:rPr>
          <w:rFonts w:ascii="Times New Roman" w:hAnsi="Times New Roman" w:cs="Times New Roman"/>
          <w:sz w:val="22"/>
          <w:szCs w:val="22"/>
        </w:rPr>
        <w:t>the</w:t>
      </w:r>
      <w:r w:rsidRPr="00B87D7E">
        <w:rPr>
          <w:rFonts w:ascii="Times New Roman" w:hAnsi="Times New Roman" w:cs="Times New Roman"/>
          <w:sz w:val="22"/>
          <w:szCs w:val="22"/>
        </w:rPr>
        <w:t xml:space="preserve"> </w:t>
      </w:r>
      <w:r>
        <w:rPr>
          <w:rFonts w:ascii="Times New Roman" w:hAnsi="Times New Roman" w:cs="Times New Roman"/>
          <w:sz w:val="22"/>
          <w:szCs w:val="22"/>
        </w:rPr>
        <w:t>stimulus</w:t>
      </w:r>
      <w:r w:rsidRPr="00B87D7E">
        <w:rPr>
          <w:rFonts w:ascii="Times New Roman" w:hAnsi="Times New Roman" w:cs="Times New Roman"/>
          <w:sz w:val="22"/>
          <w:szCs w:val="22"/>
        </w:rPr>
        <w:t xml:space="preserve"> image by </w:t>
      </w:r>
      <w:r>
        <w:rPr>
          <w:rFonts w:ascii="Times New Roman" w:hAnsi="Times New Roman" w:cs="Times New Roman"/>
          <w:sz w:val="22"/>
          <w:szCs w:val="22"/>
        </w:rPr>
        <w:t xml:space="preserve">the </w:t>
      </w:r>
      <w:r w:rsidRPr="00B87D7E">
        <w:rPr>
          <w:rFonts w:ascii="Times New Roman" w:hAnsi="Times New Roman" w:cs="Times New Roman"/>
          <w:sz w:val="22"/>
          <w:szCs w:val="22"/>
        </w:rPr>
        <w:t xml:space="preserve">column vector </w:t>
      </w:r>
      <m:oMath>
        <m:r>
          <w:rPr>
            <w:rStyle w:val="None"/>
            <w:rFonts w:ascii="Cambria Math" w:eastAsia="Times New Roman" w:hAnsi="Cambria Math" w:cs="Times New Roman"/>
            <w:sz w:val="22"/>
            <w:szCs w:val="22"/>
          </w:rPr>
          <m:t>I</m:t>
        </m:r>
      </m:oMath>
      <w:r w:rsidRPr="00B87D7E">
        <w:rPr>
          <w:rFonts w:ascii="Times New Roman" w:hAnsi="Times New Roman" w:cs="Times New Roman"/>
          <w:sz w:val="22"/>
          <w:szCs w:val="22"/>
        </w:rPr>
        <w:t xml:space="preserve">, and the receptive field by </w:t>
      </w:r>
      <w:r>
        <w:rPr>
          <w:rFonts w:ascii="Times New Roman" w:hAnsi="Times New Roman" w:cs="Times New Roman"/>
          <w:sz w:val="22"/>
          <w:szCs w:val="22"/>
        </w:rPr>
        <w:t xml:space="preserve">the </w:t>
      </w:r>
      <w:r w:rsidRPr="00B574A0">
        <w:rPr>
          <w:rFonts w:ascii="Times New Roman" w:hAnsi="Times New Roman" w:cs="Times New Roman"/>
          <w:sz w:val="22"/>
          <w:szCs w:val="22"/>
        </w:rPr>
        <w:t>column</w:t>
      </w:r>
      <w:r w:rsidRPr="005306EC">
        <w:rPr>
          <w:rFonts w:ascii="Times New Roman" w:hAnsi="Times New Roman" w:cs="Times New Roman"/>
          <w:sz w:val="22"/>
          <w:szCs w:val="22"/>
        </w:rPr>
        <w:t xml:space="preserve"> </w:t>
      </w:r>
      <w:r w:rsidRPr="00B87D7E">
        <w:rPr>
          <w:rFonts w:ascii="Times New Roman" w:hAnsi="Times New Roman" w:cs="Times New Roman"/>
          <w:sz w:val="22"/>
          <w:szCs w:val="22"/>
        </w:rPr>
        <w:t xml:space="preserve">vector </w:t>
      </w:r>
      <m:oMath>
        <m:r>
          <w:rPr>
            <w:rStyle w:val="None"/>
            <w:rFonts w:ascii="Cambria Math" w:eastAsia="Times New Roman" w:hAnsi="Cambria Math" w:cs="Times New Roman"/>
            <w:sz w:val="22"/>
            <w:szCs w:val="22"/>
          </w:rPr>
          <m:t>R</m:t>
        </m:r>
      </m:oMath>
      <w:r w:rsidRPr="00B87D7E">
        <w:rPr>
          <w:rFonts w:ascii="Times New Roman" w:hAnsi="Times New Roman" w:cs="Times New Roman"/>
          <w:sz w:val="22"/>
          <w:szCs w:val="22"/>
        </w:rPr>
        <w:t>.</w:t>
      </w:r>
      <w:r>
        <w:rPr>
          <w:rFonts w:ascii="Times New Roman" w:hAnsi="Times New Roman" w:cs="Times New Roman"/>
          <w:sz w:val="22"/>
          <w:szCs w:val="22"/>
        </w:rPr>
        <w:t xml:space="preserve"> The entries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are the radiant power emitted by the monitor at each image location. The entries of </w:t>
      </w:r>
      <m:oMath>
        <m:r>
          <w:rPr>
            <w:rStyle w:val="None"/>
            <w:rFonts w:ascii="Cambria Math" w:eastAsia="Times New Roman" w:hAnsi="Cambria Math" w:cs="Times New Roman"/>
            <w:sz w:val="22"/>
            <w:szCs w:val="22"/>
          </w:rPr>
          <m:t>R</m:t>
        </m:r>
      </m:oMath>
      <w:r>
        <w:rPr>
          <w:rFonts w:ascii="Times New Roman" w:hAnsi="Times New Roman" w:cs="Times New Roman"/>
          <w:sz w:val="22"/>
          <w:szCs w:val="22"/>
        </w:rPr>
        <w:t xml:space="preserve"> are the corresponding sensitivities of the linear receptive field to each entry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 xml:space="preserve">receptive field </w:t>
      </w:r>
      <w:r w:rsidRPr="00B87D7E">
        <w:rPr>
          <w:rFonts w:ascii="Times New Roman" w:hAnsi="Times New Roman" w:cs="Times New Roman"/>
          <w:sz w:val="22"/>
          <w:szCs w:val="22"/>
        </w:rPr>
        <w:t xml:space="preserve">is given </w:t>
      </w:r>
      <w:r>
        <w:rPr>
          <w:rFonts w:ascii="Times New Roman" w:hAnsi="Times New Roman" w:cs="Times New Roman"/>
          <w:sz w:val="22"/>
          <w:szCs w:val="22"/>
        </w:rPr>
        <w:t>as</w:t>
      </w:r>
      <w:r w:rsidRPr="00B87D7E">
        <w:rPr>
          <w:rFonts w:ascii="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r</m:t>
            </m:r>
          </m:e>
          <m:sub>
            <m:r>
              <w:rPr>
                <w:rStyle w:val="None"/>
                <w:rFonts w:ascii="Cambria Math" w:eastAsia="Times New Roman" w:hAnsi="Cambria Math" w:cs="Times New Roman"/>
                <w:sz w:val="22"/>
                <w:szCs w:val="22"/>
              </w:rPr>
              <m:t>i</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Pr>
          <w:rStyle w:val="None"/>
          <w:rFonts w:ascii="Times New Roman" w:hAnsi="Times New Roman" w:cs="Times New Roman"/>
          <w:sz w:val="22"/>
          <w:szCs w:val="22"/>
        </w:rPr>
        <w:t xml:space="preserve">, </w:t>
      </w:r>
      <w:r w:rsidRPr="00B87D7E">
        <w:rPr>
          <w:rFonts w:ascii="Times New Roman" w:hAnsi="Times New Roman" w:cs="Times New Roman"/>
          <w:sz w:val="22"/>
          <w:szCs w:val="22"/>
        </w:rPr>
        <w:t xml:space="preserve">where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 xml:space="preserve">is </w:t>
      </w:r>
      <w:r w:rsidRPr="00B87D7E">
        <w:rPr>
          <w:rFonts w:ascii="Times New Roman" w:hAnsi="Times New Roman" w:cs="Times New Roman"/>
          <w:sz w:val="22"/>
          <w:szCs w:val="22"/>
        </w:rPr>
        <w:t xml:space="preserve">a random variable representing a draw of </w:t>
      </w:r>
      <w:r>
        <w:rPr>
          <w:rFonts w:ascii="Times New Roman" w:hAnsi="Times New Roman" w:cs="Times New Roman"/>
          <w:sz w:val="22"/>
          <w:szCs w:val="22"/>
        </w:rPr>
        <w:t>zero mean</w:t>
      </w:r>
      <w:r w:rsidRPr="00B87D7E">
        <w:rPr>
          <w:rFonts w:ascii="Times New Roman" w:hAnsi="Times New Roman" w:cs="Times New Roman"/>
          <w:sz w:val="22"/>
          <w:szCs w:val="22"/>
        </w:rPr>
        <w:t xml:space="preserve">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variance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in the receptive field response for a fixed image</w:t>
      </w:r>
      <w:r w:rsidRPr="00B87D7E">
        <w:rPr>
          <w:rFonts w:ascii="Times New Roman" w:hAnsi="Times New Roman" w:cs="Times New Roman"/>
          <w:sz w:val="22"/>
          <w:szCs w:val="22"/>
        </w:rPr>
        <w:t>.</w:t>
      </w:r>
      <w:r>
        <w:rPr>
          <w:rFonts w:ascii="Times New Roman" w:hAnsi="Times New Roman" w:cs="Times New Roman"/>
          <w:sz w:val="22"/>
          <w:szCs w:val="22"/>
        </w:rPr>
        <w:t xml:space="preserve">  We assume that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xml:space="preserve"> is independent of </w:t>
      </w:r>
      <m:oMath>
        <m:r>
          <w:rPr>
            <w:rStyle w:val="None"/>
            <w:rFonts w:ascii="Cambria Math" w:hAnsi="Cambria Math" w:cs="Times New Roman"/>
            <w:sz w:val="22"/>
            <w:szCs w:val="22"/>
          </w:rPr>
          <m:t>I</m:t>
        </m:r>
      </m:oMath>
      <w:r>
        <w:rPr>
          <w:rStyle w:val="None"/>
          <w:rFonts w:ascii="Times New Roman" w:hAnsi="Times New Roman" w:cs="Times New Roman"/>
          <w:sz w:val="22"/>
          <w:szCs w:val="22"/>
        </w:rPr>
        <w:t>.</w:t>
      </w:r>
    </w:p>
    <w:p w14:paraId="335275A8"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Denote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w:t>
      </w:r>
      <w:r>
        <w:rPr>
          <w:rFonts w:ascii="Times New Roman" w:hAnsi="Times New Roman" w:cs="Times New Roman"/>
          <w:sz w:val="22"/>
          <w:szCs w:val="22"/>
        </w:rPr>
        <w:t>s</w:t>
      </w:r>
      <w:r w:rsidRPr="00B87D7E">
        <w:rPr>
          <w:rFonts w:ascii="Times New Roman" w:hAnsi="Times New Roman" w:cs="Times New Roman"/>
          <w:sz w:val="22"/>
          <w:szCs w:val="22"/>
        </w:rPr>
        <w:t xml:space="preserv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External </w:t>
      </w:r>
      <w:r>
        <w:rPr>
          <w:rFonts w:ascii="Times New Roman" w:hAnsi="Times New Roman" w:cs="Times New Roman"/>
          <w:sz w:val="22"/>
          <w:szCs w:val="22"/>
        </w:rPr>
        <w:t xml:space="preserve">Gaussian </w:t>
      </w:r>
      <w:r w:rsidRPr="00B87D7E">
        <w:rPr>
          <w:rFonts w:ascii="Times New Roman" w:hAnsi="Times New Roman" w:cs="Times New Roman"/>
          <w:sz w:val="22"/>
          <w:szCs w:val="22"/>
        </w:rPr>
        <w:t xml:space="preserve">noise is added to both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574A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with covariance matrix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Σ</m:t>
            </m:r>
            <m:ctrlPr>
              <w:rPr>
                <w:rStyle w:val="None"/>
                <w:rFonts w:ascii="Cambria Math" w:hAnsi="Cambria Math" w:cs="Times New Roman"/>
                <w:sz w:val="22"/>
                <w:szCs w:val="22"/>
              </w:rPr>
            </m:ctrlP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w:t>
      </w:r>
      <w:r>
        <w:rPr>
          <w:rFonts w:ascii="Times New Roman" w:hAnsi="Times New Roman" w:cs="Times New Roman"/>
          <w:sz w:val="22"/>
          <w:szCs w:val="22"/>
        </w:rPr>
        <w:t xml:space="preserve"> The external noise need not have zero mean. After incorporation of the external noise,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receptive field</w:t>
      </w:r>
      <w:r w:rsidDel="00041878">
        <w:rPr>
          <w:rFonts w:ascii="Times New Roman" w:hAnsi="Times New Roman" w:cs="Times New Roman"/>
          <w:sz w:val="22"/>
          <w:szCs w:val="22"/>
        </w:rPr>
        <w:t xml:space="preserve"> </w:t>
      </w:r>
      <w:r>
        <w:rPr>
          <w:rFonts w:ascii="Times New Roman" w:hAnsi="Times New Roman" w:cs="Times New Roman"/>
          <w:sz w:val="22"/>
          <w:szCs w:val="22"/>
        </w:rPr>
        <w:t>to the comparison and standard images is given by</w:t>
      </w:r>
    </w:p>
    <w:p w14:paraId="7D787642" w14:textId="77777777" w:rsidR="00F60A64" w:rsidRPr="003A0E1B" w:rsidRDefault="00F60A64" w:rsidP="00F60A64">
      <w:pPr>
        <w:pStyle w:val="Default"/>
        <w:spacing w:after="270"/>
        <w:rPr>
          <w:rStyle w:val="None"/>
          <w:rFonts w:ascii="Times New Roman" w:hAnsi="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ic</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(6)</w:t>
      </w:r>
    </w:p>
    <w:p w14:paraId="115DC614"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is</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w:t>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(7)</w:t>
      </w:r>
    </w:p>
    <w:p w14:paraId="5584A9BB"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lastRenderedPageBreak/>
        <w:t xml:space="preserve">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 xml:space="preserve"> is a random variable representing a draw of external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represents</w:t>
      </w:r>
      <w:r w:rsidRPr="00B87D7E">
        <w:rPr>
          <w:rFonts w:ascii="Times New Roman" w:hAnsi="Times New Roman" w:cs="Times New Roman"/>
          <w:sz w:val="22"/>
          <w:szCs w:val="22"/>
        </w:rPr>
        <w:t xml:space="preserve"> </w:t>
      </w:r>
      <w:r>
        <w:rPr>
          <w:rFonts w:ascii="Times New Roman" w:hAnsi="Times New Roman" w:cs="Times New Roman"/>
          <w:sz w:val="22"/>
          <w:szCs w:val="22"/>
        </w:rPr>
        <w:t>the internal noise, and</w:t>
      </w:r>
      <w:r w:rsidRPr="00B87D7E">
        <w:rPr>
          <w:rFonts w:ascii="Times New Roman" w:hAnsi="Times New Roman" w:cs="Times New Roman"/>
          <w:sz w:val="22"/>
          <w:szCs w:val="22"/>
        </w:rPr>
        <w:t xml:space="preserve">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a random variable representing the overall effect of the external and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Since </w:t>
      </w:r>
      <w:r>
        <w:rPr>
          <w:rFonts w:ascii="Times New Roman" w:hAnsi="Times New Roman" w:cs="Times New Roman"/>
          <w:sz w:val="22"/>
          <w:szCs w:val="22"/>
        </w:rPr>
        <w:t xml:space="preserve">the receptive field and noise models are linear and </w:t>
      </w:r>
      <w:r w:rsidRPr="00B87D7E">
        <w:rPr>
          <w:rFonts w:ascii="Times New Roman" w:hAnsi="Times New Roman" w:cs="Times New Roman"/>
          <w:sz w:val="22"/>
          <w:szCs w:val="22"/>
        </w:rPr>
        <w:t xml:space="preserve">Gaussian,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Gaussian with variance</w:t>
      </w:r>
    </w:p>
    <w:p w14:paraId="5D705B2D" w14:textId="77777777" w:rsidR="00F60A64" w:rsidRPr="00B87D7E"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η</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d>
          <m:dPr>
            <m:ctrlPr>
              <w:rPr>
                <w:rStyle w:val="None"/>
                <w:rFonts w:ascii="Cambria Math" w:hAnsi="Cambria Math" w:cs="Times New Roman"/>
                <w:sz w:val="22"/>
                <w:szCs w:val="22"/>
              </w:rPr>
            </m:ctrlPr>
          </m:dPr>
          <m:e>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m:t>
                </m:r>
              </m:sub>
            </m:sSub>
            <m:r>
              <w:rPr>
                <w:rStyle w:val="None"/>
                <w:rFonts w:ascii="Cambria Math" w:hAnsi="Cambria Math" w:cs="Times New Roman"/>
                <w:sz w:val="22"/>
                <w:szCs w:val="22"/>
              </w:rPr>
              <m:t>R</m:t>
            </m:r>
          </m:e>
        </m:d>
        <m:r>
          <w:rPr>
            <w:rStyle w:val="None"/>
            <w:rFonts w:ascii="Cambria Math" w:hAnsi="Cambria Math" w:cs="Times New Roman"/>
            <w:sz w:val="22"/>
            <w:szCs w:val="22"/>
          </w:rPr>
          <m:t>.</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(8)</w:t>
      </w:r>
    </w:p>
    <w:p w14:paraId="3A66AAEF" w14:textId="77777777" w:rsidR="00F60A64" w:rsidRDefault="00F60A64" w:rsidP="00F60A64">
      <w:pPr>
        <w:pStyle w:val="Default"/>
        <w:spacing w:after="270"/>
        <w:rPr>
          <w:rFonts w:ascii="Times New Roman" w:hAnsi="Times New Roman" w:cs="Times New Roman"/>
          <w:sz w:val="22"/>
          <w:szCs w:val="22"/>
        </w:rPr>
      </w:pPr>
      <w:r>
        <w:rPr>
          <w:rStyle w:val="None"/>
          <w:rFonts w:ascii="Times New Roman" w:hAnsi="Times New Roman" w:cs="Times New Roman"/>
          <w:sz w:val="22"/>
          <w:szCs w:val="22"/>
        </w:rPr>
        <w:t>T</w:t>
      </w:r>
      <w:r>
        <w:rPr>
          <w:rFonts w:ascii="Times New Roman" w:hAnsi="Times New Roman" w:cs="Times New Roman"/>
          <w:sz w:val="22"/>
          <w:szCs w:val="22"/>
        </w:rPr>
        <w:t xml:space="preserve">he mean difference between the receptive field response to the comparison and the standard image is given by </w:t>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m:rPr>
            <m:sty m:val="p"/>
          </m:rP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Here</w:t>
      </w:r>
      <w:r w:rsidRPr="00B87D7E">
        <w:rPr>
          <w:rFonts w:ascii="Times New Roman" w:hAnsi="Times New Roman" w:cs="Times New Roman"/>
          <w:sz w:val="22"/>
          <w:szCs w:val="22"/>
        </w:rPr>
        <w:t xml:space="preserv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are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added</w:t>
      </w:r>
      <m:oMath>
        <m:r>
          <w:rPr>
            <w:rFonts w:ascii="Cambria Math" w:hAnsi="Cambria Math" w:cs="Times New Roman"/>
            <w:sz w:val="22"/>
            <w:szCs w:val="22"/>
          </w:rPr>
          <m:t xml:space="preserve">, </m:t>
        </m:r>
        <m:r>
          <w:rPr>
            <w:rStyle w:val="None"/>
            <w:rFonts w:ascii="Cambria Math" w:hAnsi="Cambria Math" w:cs="Times New Roman"/>
            <w:sz w:val="22"/>
            <w:szCs w:val="22"/>
          </w:rPr>
          <m:t>C'</m:t>
        </m:r>
      </m:oMath>
      <w:r>
        <w:rPr>
          <w:rFonts w:ascii="Times New Roman" w:hAnsi="Times New Roman" w:cs="Times New Roman"/>
          <w:sz w:val="22"/>
          <w:szCs w:val="22"/>
        </w:rPr>
        <w:t xml:space="preserve"> is a constant, and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xml:space="preserve"> is as defined is the SDT section above.</w:t>
      </w:r>
    </w:p>
    <w:p w14:paraId="0FB867A5" w14:textId="77777777" w:rsidR="00F60A64" w:rsidRDefault="00F60A64" w:rsidP="00F60A64">
      <w:pPr>
        <w:pStyle w:val="Default"/>
        <w:spacing w:after="270"/>
        <w:rPr>
          <w:rFonts w:ascii="Times New Roman" w:hAnsi="Times New Roman"/>
          <w:sz w:val="22"/>
          <w:szCs w:val="22"/>
        </w:rPr>
      </w:pPr>
      <w:r>
        <w:rPr>
          <w:rFonts w:ascii="Times New Roman" w:hAnsi="Times New Roman" w:cs="Times New Roman"/>
          <w:sz w:val="22"/>
          <w:szCs w:val="22"/>
        </w:rPr>
        <w:t xml:space="preserve">We associate the linear receptive field response with the internal representation </w:t>
      </w:r>
      <m:oMath>
        <m:r>
          <w:rPr>
            <w:rStyle w:val="None"/>
            <w:rFonts w:ascii="Cambria Math" w:eastAsia="Times New Roman" w:hAnsi="Cambria Math" w:cs="Times New Roman"/>
            <w:sz w:val="22"/>
            <w:szCs w:val="22"/>
          </w:rPr>
          <m:t>z</m:t>
        </m:r>
      </m:oMath>
      <w:r>
        <w:rPr>
          <w:rFonts w:ascii="Times New Roman" w:hAnsi="Times New Roman" w:cs="Times New Roman"/>
          <w:sz w:val="22"/>
          <w:szCs w:val="22"/>
        </w:rPr>
        <w:t xml:space="preserve"> of the SDT model developed above. That is, we assume that on each trial, the observer chooses as lighter the interval for which the response of the receptive field is greater. Fo</w:t>
      </w:r>
      <w:r>
        <w:rPr>
          <w:rStyle w:val="None"/>
          <w:rFonts w:ascii="Times New Roman" w:hAnsi="Times New Roman" w:cs="Times New Roman"/>
          <w:sz w:val="22"/>
          <w:szCs w:val="22"/>
        </w:rPr>
        <w:t>llowing the development of the SDT model</w:t>
      </w:r>
      <w:r>
        <w:rPr>
          <w:rFonts w:ascii="Times New Roman" w:hAnsi="Times New Roman"/>
          <w:sz w:val="22"/>
          <w:szCs w:val="22"/>
        </w:rPr>
        <w:t>, we have</w:t>
      </w:r>
    </w:p>
    <w:p w14:paraId="306CF019" w14:textId="77777777" w:rsidR="00F60A64" w:rsidRDefault="00F60A64" w:rsidP="00F60A64">
      <w:pPr>
        <w:pStyle w:val="Default"/>
        <w:rPr>
          <w:rFonts w:ascii="Times New Roman" w:hAnsi="Times New Roman"/>
          <w:sz w:val="22"/>
          <w:szCs w:val="22"/>
        </w:rPr>
      </w:pPr>
      <w:r>
        <w:rPr>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hAnsi="Cambria Math" w:cs="Times New Roman"/>
                <w:sz w:val="22"/>
                <w:szCs w:val="22"/>
              </w:rPr>
              <m:t>C'</m:t>
            </m:r>
          </m:den>
        </m:f>
        <m:rad>
          <m:radPr>
            <m:degHide m:val="1"/>
            <m:ctrlPr>
              <w:rPr>
                <w:rStyle w:val="None"/>
                <w:rFonts w:ascii="Cambria Math" w:hAnsi="Cambria Math" w:cs="Times New Roman"/>
                <w:sz w:val="22"/>
                <w:szCs w:val="22"/>
              </w:rPr>
            </m:ctrlPr>
          </m:radPr>
          <m:deg/>
          <m:e>
            <m:r>
              <m:rPr>
                <m:sty m:val="p"/>
              </m:rPr>
              <w:rPr>
                <w:rStyle w:val="None"/>
                <w:rFonts w:ascii="Cambria Math" w:hAnsi="Cambria Math" w:cs="Times New Roman"/>
                <w:sz w:val="22"/>
                <w:szCs w:val="22"/>
              </w:rPr>
              <m:t xml:space="preserve"> </m:t>
            </m:r>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 xml:space="preserve"> (R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e>
        </m:rad>
      </m:oMath>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t>(9)</w:t>
      </w:r>
    </w:p>
    <w:p w14:paraId="5E43A9AD" w14:textId="77777777" w:rsidR="00F60A64" w:rsidRDefault="00F60A64" w:rsidP="00F60A64">
      <w:pPr>
        <w:pStyle w:val="Default"/>
        <w:rPr>
          <w:rStyle w:val="None"/>
          <w:rFonts w:ascii="Times New Roman" w:hAnsi="Times New Roman"/>
          <w:sz w:val="22"/>
          <w:szCs w:val="22"/>
        </w:rPr>
      </w:pPr>
      <w:r>
        <w:rPr>
          <w:rFonts w:ascii="Times New Roman" w:hAnsi="Times New Roman"/>
          <w:sz w:val="22"/>
          <w:szCs w:val="22"/>
        </w:rPr>
        <w:t xml:space="preserve">where we have introduced the covariance scalar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in the term corresponding to the variance of the external noise and where </w:t>
      </w:r>
      <m:oMath>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oMath>
      <w:r>
        <w:rPr>
          <w:rStyle w:val="None"/>
          <w:rFonts w:ascii="Times New Roman" w:hAnsi="Times New Roman" w:cs="Times New Roman"/>
          <w:sz w:val="22"/>
          <w:szCs w:val="22"/>
        </w:rPr>
        <w:t xml:space="preserve"> denotes the covariance matrix of the external noise corresponding to the level of variation in natural images. </w:t>
      </w:r>
      <w:r w:rsidRPr="00942D69">
        <w:rPr>
          <w:rFonts w:ascii="Times New Roman" w:hAnsi="Times New Roman"/>
          <w:sz w:val="22"/>
          <w:szCs w:val="22"/>
        </w:rPr>
        <w:t>Comparing to relation derived in the SDT model (Equation 4), we see that this is the same functional form for the relation between</w:t>
      </w:r>
      <w:r>
        <w:rPr>
          <w:rFonts w:ascii="Times New Roman" w:hAnsi="Times New Roman"/>
        </w:rPr>
        <w:t xml:space="preserv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hAnsi="Times New Roman"/>
          <w:sz w:val="22"/>
          <w:szCs w:val="22"/>
        </w:rPr>
        <w:t xml:space="preserve"> and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as derived there, where we associate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w:t>
      </w:r>
    </w:p>
    <w:p w14:paraId="64D12D55" w14:textId="77777777" w:rsidR="00F60A64"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To fit this model, we use a one-parameter description of a simple center-surround receptive field and use simulation to compute model responses for any choice of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This procedure is described in more detail below. Once the fitting procedure (described below) establishes </w:t>
      </w:r>
      <m:oMath>
        <m:r>
          <w:rPr>
            <w:rStyle w:val="None"/>
            <w:rFonts w:ascii="Cambria Math" w:eastAsia="Times New Roman" w:hAnsi="Cambria Math" w:cs="Times New Roman"/>
            <w:sz w:val="22"/>
            <w:szCs w:val="22"/>
          </w:rPr>
          <m:t>R</m:t>
        </m:r>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that best account for the data, we then find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directly by passing the images corresponding to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=1</m:t>
        </m:r>
      </m:oMath>
      <w:r>
        <w:rPr>
          <w:rStyle w:val="None"/>
          <w:rFonts w:ascii="Times New Roman" w:hAnsi="Times New Roman"/>
          <w:sz w:val="22"/>
          <w:szCs w:val="22"/>
        </w:rPr>
        <w:t xml:space="preserve"> through the receptive field and finding the resulting variance.</w:t>
      </w:r>
    </w:p>
    <w:p w14:paraId="47C50DC4" w14:textId="48F44616" w:rsidR="00F60A64" w:rsidRDefault="00FF0CFB" w:rsidP="00F60A64">
      <w:pPr>
        <w:pStyle w:val="Default"/>
        <w:spacing w:before="0" w:after="270"/>
        <w:rPr>
          <w:rFonts w:ascii="Times New Roman" w:hAnsi="Times New Roman"/>
          <w:b/>
          <w:bCs/>
          <w:sz w:val="22"/>
          <w:szCs w:val="22"/>
        </w:rPr>
      </w:pPr>
      <w:r>
        <w:rPr>
          <w:rFonts w:ascii="Times New Roman" w:hAnsi="Times New Roman"/>
          <w:b/>
          <w:bCs/>
          <w:sz w:val="22"/>
          <w:szCs w:val="22"/>
        </w:rPr>
        <w:t>2.1</w:t>
      </w:r>
      <w:r w:rsidR="00D41080">
        <w:rPr>
          <w:rFonts w:ascii="Times New Roman" w:hAnsi="Times New Roman"/>
          <w:b/>
          <w:bCs/>
          <w:sz w:val="22"/>
          <w:szCs w:val="22"/>
        </w:rPr>
        <w:t>5</w:t>
      </w:r>
      <w:r w:rsidR="00F60A64">
        <w:rPr>
          <w:rFonts w:ascii="Times New Roman" w:hAnsi="Times New Roman"/>
          <w:b/>
          <w:bCs/>
          <w:sz w:val="22"/>
          <w:szCs w:val="22"/>
        </w:rPr>
        <w:t xml:space="preserve"> SDT </w:t>
      </w:r>
      <w:r w:rsidR="00F60A64" w:rsidRPr="00A86910">
        <w:rPr>
          <w:rFonts w:ascii="Times New Roman" w:hAnsi="Times New Roman"/>
          <w:b/>
          <w:bCs/>
          <w:sz w:val="22"/>
          <w:szCs w:val="22"/>
        </w:rPr>
        <w:t>Model Fit</w:t>
      </w:r>
    </w:p>
    <w:p w14:paraId="6DADE3A7" w14:textId="77777777" w:rsidR="00F60A64" w:rsidRPr="00031194" w:rsidRDefault="00F60A64" w:rsidP="00F60A64">
      <w:pPr>
        <w:pStyle w:val="Default"/>
        <w:spacing w:before="0" w:after="270"/>
        <w:rPr>
          <w:rStyle w:val="None"/>
          <w:rFonts w:ascii="Times New Roman" w:hAnsi="Times New Roman"/>
          <w:sz w:val="22"/>
          <w:szCs w:val="22"/>
          <w:u w:val="single"/>
        </w:rPr>
      </w:pPr>
      <w:r w:rsidRPr="00A86910">
        <w:rPr>
          <w:rFonts w:ascii="Times New Roman" w:hAnsi="Times New Roman"/>
          <w:sz w:val="22"/>
          <w:szCs w:val="22"/>
        </w:rPr>
        <w:t>The</w:t>
      </w:r>
      <w:r w:rsidRPr="00A86910">
        <w:rPr>
          <w:rFonts w:ascii="Times New Roman" w:hAnsi="Times New Roman"/>
          <w:b/>
          <w:bCs/>
          <w:sz w:val="22"/>
          <w:szCs w:val="22"/>
        </w:rPr>
        <w:t xml:space="preserve"> </w:t>
      </w:r>
      <w:r w:rsidRPr="00C96C07">
        <w:rPr>
          <w:rFonts w:ascii="Times New Roman" w:hAnsi="Times New Roman"/>
          <w:sz w:val="22"/>
          <w:szCs w:val="22"/>
        </w:rPr>
        <w:t>theory of signal detection</w:t>
      </w:r>
      <w:r>
        <w:rPr>
          <w:rFonts w:ascii="Times New Roman" w:hAnsi="Times New Roman"/>
          <w:b/>
          <w:bCs/>
          <w:sz w:val="22"/>
          <w:szCs w:val="22"/>
        </w:rPr>
        <w:t xml:space="preserve"> </w:t>
      </w:r>
      <w:r w:rsidRPr="00A86910">
        <w:rPr>
          <w:rFonts w:ascii="Times New Roman" w:hAnsi="Times New Roman"/>
          <w:sz w:val="22"/>
          <w:szCs w:val="22"/>
        </w:rPr>
        <w:t>model</w:t>
      </w:r>
      <w:r>
        <w:rPr>
          <w:rFonts w:ascii="Times New Roman" w:hAnsi="Times New Roman"/>
          <w:b/>
          <w:bCs/>
          <w:sz w:val="22"/>
          <w:szCs w:val="22"/>
        </w:rPr>
        <w:t xml:space="preserve"> </w:t>
      </w:r>
      <w:r w:rsidRPr="00A86910">
        <w:rPr>
          <w:rFonts w:ascii="Times New Roman" w:hAnsi="Times New Roman"/>
          <w:sz w:val="22"/>
          <w:szCs w:val="22"/>
        </w:rPr>
        <w:t>was</w:t>
      </w:r>
      <w:r>
        <w:rPr>
          <w:rFonts w:ascii="Times New Roman" w:hAnsi="Times New Roman"/>
          <w:b/>
          <w:bCs/>
          <w:sz w:val="22"/>
          <w:szCs w:val="22"/>
        </w:rPr>
        <w:t xml:space="preserve"> </w:t>
      </w:r>
      <w:r>
        <w:rPr>
          <w:rFonts w:ascii="Times New Roman" w:hAnsi="Times New Roman"/>
          <w:sz w:val="22"/>
          <w:szCs w:val="22"/>
        </w:rPr>
        <w:t xml:space="preserve">fit to the threshold versus covariance scalar data to obtain the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parameters were obtained by </w:t>
      </w:r>
      <w:r>
        <w:rPr>
          <w:rFonts w:ascii="Times New Roman" w:hAnsi="Times New Roman"/>
          <w:sz w:val="22"/>
          <w:szCs w:val="22"/>
        </w:rPr>
        <w:t xml:space="preserve">minimizing the mean squared error between the measured and predicted threshold using the MATLAB function </w:t>
      </w:r>
      <w:proofErr w:type="spellStart"/>
      <w:r w:rsidRPr="00A86910">
        <w:rPr>
          <w:rFonts w:ascii="Times New Roman" w:hAnsi="Times New Roman"/>
          <w:i/>
          <w:iCs/>
          <w:sz w:val="22"/>
          <w:szCs w:val="22"/>
        </w:rPr>
        <w:t>fmincon</w:t>
      </w:r>
      <w:proofErr w:type="spellEnd"/>
      <w:r>
        <w:rPr>
          <w:rFonts w:ascii="Times New Roman" w:hAnsi="Times New Roman"/>
          <w:sz w:val="22"/>
          <w:szCs w:val="22"/>
        </w:rPr>
        <w:t>.</w:t>
      </w:r>
    </w:p>
    <w:p w14:paraId="43037A80" w14:textId="5E31A729" w:rsidR="00F60A64" w:rsidRDefault="00FF0CFB" w:rsidP="00F60A64">
      <w:pPr>
        <w:pStyle w:val="Default"/>
        <w:spacing w:before="0" w:after="270"/>
        <w:rPr>
          <w:rStyle w:val="None"/>
          <w:rFonts w:ascii="Times New Roman" w:hAnsi="Times New Roman"/>
          <w:b/>
          <w:bCs/>
          <w:sz w:val="22"/>
          <w:szCs w:val="22"/>
        </w:rPr>
      </w:pPr>
      <w:r>
        <w:rPr>
          <w:rFonts w:ascii="Times New Roman" w:hAnsi="Times New Roman"/>
          <w:b/>
          <w:bCs/>
          <w:sz w:val="22"/>
          <w:szCs w:val="22"/>
        </w:rPr>
        <w:t>2</w:t>
      </w:r>
      <w:r w:rsidR="00F60A64">
        <w:rPr>
          <w:rFonts w:ascii="Times New Roman" w:hAnsi="Times New Roman"/>
          <w:b/>
          <w:bCs/>
          <w:sz w:val="22"/>
          <w:szCs w:val="22"/>
        </w:rPr>
        <w:t>.1</w:t>
      </w:r>
      <w:r w:rsidR="00D41080">
        <w:rPr>
          <w:rFonts w:ascii="Times New Roman" w:hAnsi="Times New Roman"/>
          <w:b/>
          <w:bCs/>
          <w:sz w:val="22"/>
          <w:szCs w:val="22"/>
        </w:rPr>
        <w:t>6</w:t>
      </w:r>
      <w:r w:rsidR="00F60A64">
        <w:rPr>
          <w:rFonts w:ascii="Times New Roman" w:hAnsi="Times New Roman"/>
          <w:b/>
          <w:bCs/>
          <w:sz w:val="22"/>
          <w:szCs w:val="22"/>
        </w:rPr>
        <w:t xml:space="preserve"> </w:t>
      </w:r>
      <w:r w:rsidR="00F60A64">
        <w:rPr>
          <w:rStyle w:val="None"/>
          <w:rFonts w:ascii="Times New Roman" w:hAnsi="Times New Roman"/>
          <w:b/>
          <w:bCs/>
          <w:sz w:val="22"/>
          <w:szCs w:val="22"/>
        </w:rPr>
        <w:t>Linear Receptive Field Model Fit</w:t>
      </w:r>
    </w:p>
    <w:p w14:paraId="777F4BA6" w14:textId="77777777" w:rsidR="00F60A64" w:rsidRPr="005B61DE" w:rsidRDefault="00F60A64" w:rsidP="00F60A64">
      <w:pPr>
        <w:pStyle w:val="Default"/>
        <w:spacing w:before="0" w:after="270"/>
        <w:rPr>
          <w:rStyle w:val="None"/>
          <w:rFonts w:ascii="Times New Roman" w:hAnsi="Times New Roman"/>
          <w:sz w:val="22"/>
          <w:szCs w:val="22"/>
        </w:rPr>
      </w:pPr>
      <w:r w:rsidRPr="009705A8">
        <w:rPr>
          <w:rStyle w:val="None"/>
          <w:rFonts w:ascii="Times New Roman" w:hAnsi="Times New Roman"/>
          <w:sz w:val="22"/>
          <w:szCs w:val="22"/>
        </w:rPr>
        <w:t xml:space="preserve">We fit the </w:t>
      </w:r>
      <w:r>
        <w:rPr>
          <w:rFonts w:ascii="Times New Roman" w:hAnsi="Times New Roman"/>
          <w:sz w:val="22"/>
          <w:szCs w:val="22"/>
        </w:rPr>
        <w:t>linear receptive field (</w:t>
      </w:r>
      <w:r>
        <w:rPr>
          <w:rStyle w:val="None"/>
          <w:rFonts w:ascii="Times New Roman" w:hAnsi="Times New Roman"/>
          <w:sz w:val="22"/>
          <w:szCs w:val="22"/>
        </w:rPr>
        <w:t>LINRF)</w:t>
      </w:r>
      <w:r w:rsidRPr="009705A8">
        <w:rPr>
          <w:rStyle w:val="None"/>
          <w:rFonts w:ascii="Times New Roman" w:hAnsi="Times New Roman"/>
          <w:sz w:val="22"/>
          <w:szCs w:val="22"/>
        </w:rPr>
        <w:t xml:space="preserve"> model using a simulation approach</w:t>
      </w:r>
      <w:r>
        <w:rPr>
          <w:rStyle w:val="None"/>
          <w:rFonts w:ascii="Times New Roman" w:hAnsi="Times New Roman"/>
          <w:sz w:val="22"/>
          <w:szCs w:val="22"/>
        </w:rPr>
        <w:t>. We used simulation for two reasons. First, it allowed us to incorporate a model of the early visual system into the computations. Second, it provides a way to account for truncation in the Gaussian model of natural surface reflectances. The truncation occurs because we require that surface reflectance at each wavelength lie between 0 and 1.</w:t>
      </w:r>
    </w:p>
    <w:p w14:paraId="6986269F"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model of early visual system was as described by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 ExcludeAuth="1"&gt;&lt;Author&gt;Singh&lt;/Author&gt;&lt;Year&gt;2018&lt;/Year&gt;&lt;RecNum&gt;34&lt;/RecNum&gt;&lt;IDText&gt;30593061&lt;/IDText&gt;&lt;DisplayText&gt;(2018)&lt;/DisplayText&gt;&lt;record&gt;&lt;rec-number&gt;34&lt;/rec-number&gt;&lt;foreign-keys&gt;&lt;key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(2018)</w:t>
      </w:r>
      <w:r>
        <w:rPr>
          <w:rStyle w:val="None"/>
          <w:rFonts w:ascii="Times New Roman" w:hAnsi="Times New Roman"/>
          <w:sz w:val="22"/>
          <w:szCs w:val="22"/>
        </w:rPr>
        <w:fldChar w:fldCharType="end"/>
      </w:r>
      <w:r>
        <w:rPr>
          <w:rStyle w:val="None"/>
          <w:rFonts w:ascii="Times New Roman" w:hAnsi="Times New Roman"/>
          <w:sz w:val="22"/>
          <w:szCs w:val="22"/>
        </w:rPr>
        <w:t xml:space="preserve">. The model was implemented using the software infrastructure provided by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&lt;EndNote&gt;&lt;Cite&gt;&lt;Author&gt;Cottaris&lt;/Author&gt;&lt;Year&gt;2019&lt;/Year&gt;&lt;RecNum&gt;38&lt;/RecNum&gt;&lt;IDText&gt;30943530&lt;/IDText&gt;&lt;Prefix&gt;ISETBio`; isetbio.org`; &lt;/Prefix&gt;&lt;DisplayText&gt;(ISETBio; isetbio.org; Cottaris, Jiang, Ding, Wandell, &amp;amp; Brainard, 2019)&lt;/DisplayText&gt;&lt;record&gt;&lt;rec-number&gt;38&lt;/rec-number&gt;&lt;foreign-keys&gt;&lt;key app="EN" db-id="zr5fzd222xvvdvewxvlv0eemp5f5rezev9p2" timestamp="1620224998"&gt;38&lt;/key&gt;&lt;/foreign-keys&gt;&lt;ref-type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engine&lt;/title&gt;&lt;secondary-title&gt;Journal of Vision&lt;/secondary-title&gt;&lt;/titles&gt;&lt;periodical&gt;&lt;full-title&gt;Journal of Vision&lt;/full-title&gt;&lt;/periodical&gt;&lt;pages&gt;8&lt;/pages&gt;&lt;volume&gt;19&lt;/volume&gt;&lt;number&gt;4&lt;/number&gt;&lt;edition&gt;2019/04/04&lt;/edition&gt;&lt;keywords&gt;&lt;keyword&gt;*Computer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(ISETBio; isetbio.org; Cottaris, Jiang, Ding, Wandell, &amp; Brainard, 2019)</w:t>
      </w:r>
      <w:r>
        <w:rPr>
          <w:rStyle w:val="None"/>
          <w:rFonts w:ascii="Times New Roman" w:hAnsi="Times New Roman"/>
          <w:sz w:val="22"/>
          <w:szCs w:val="22"/>
        </w:rPr>
        <w:fldChar w:fldCharType="end"/>
      </w:r>
      <w:r>
        <w:rPr>
          <w:rStyle w:val="None"/>
          <w:rFonts w:ascii="Times New Roman" w:hAnsi="Times New Roman"/>
          <w:sz w:val="22"/>
          <w:szCs w:val="22"/>
        </w:rPr>
        <w:t xml:space="preserve">. It incorporated typical optical blurring, axial chromatic aberration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&lt;EndNote&gt;&lt;Cite&gt;&lt;Author&gt;Marimont&lt;/Author&gt;&lt;Year&gt;1994&lt;/Year&gt;&lt;RecNum&gt;68&lt;/RecNum&gt;&lt;DisplayText&gt;(Marimont &amp;amp; Wandell, 1994)&lt;/DisplayText&gt;&lt;record&gt;&lt;rec-number&gt;68&lt;/rec-number&gt;&lt;foreign-keys&gt;&lt;key app="EN" db-id="zr5fzd222xvvdvewxvlv0eemp5f5rezev9p2" timestamp="1620224998"&gt;68&lt;/key&gt;&lt;/foreign-keys&gt;&lt;ref-type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(Marimont &amp; Wandell, 1994)</w:t>
      </w:r>
      <w:r>
        <w:rPr>
          <w:rStyle w:val="None"/>
          <w:rFonts w:ascii="Times New Roman" w:hAnsi="Times New Roman"/>
          <w:sz w:val="22"/>
          <w:szCs w:val="22"/>
        </w:rPr>
        <w:fldChar w:fldCharType="end"/>
      </w:r>
      <w:r>
        <w:rPr>
          <w:rStyle w:val="None"/>
          <w:rFonts w:ascii="Times New Roman" w:hAnsi="Times New Roman"/>
          <w:sz w:val="22"/>
          <w:szCs w:val="22"/>
        </w:rPr>
        <w:t xml:space="preserve">, and spatial sampling by the mosaic of long (L), middle (M) and short (S) wavelength-sensitive cones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&lt;EndNote&gt;&lt;Cite&gt;&lt;Author&gt;Brainard&lt;/Author&gt;&lt;Year&gt;2015&lt;/Year&gt;&lt;RecNum&gt;69&lt;/RecNum&gt;&lt;IDText&gt;28532367&lt;/IDText&gt;&lt;DisplayText&gt;(Brainard, 2015)&lt;/DisplayText&gt;&lt;record&gt;&lt;rec-number&gt;69&lt;/rec-number&gt;&lt;foreign-keys&gt;&lt;key app="EN" db-id="zr5fzd222xvvdvewxvlv0eemp5f5rezev9p2" timestamp="1620224998"&gt;69&lt;/key&gt;&lt;/foreign-keys&gt;&lt;ref-type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mosaic&lt;/title&gt;&lt;secondary-title&gt;Annual Review of Vision Science&lt;/secondary-title&gt;&lt;/titles&gt;&lt;periodical&gt;&lt;full-title&gt;Annual Review of Vision Science&lt;/full-title&gt;&lt;/periodical&gt;&lt;pages&gt;519-546&lt;/pages&gt;&lt;volume&gt;1&lt;/volume&gt;&lt;edition&gt;2015/11/24&lt;/edition&gt;&lt;keywords&gt;&lt;keyword&gt;color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2015)</w:t>
      </w:r>
      <w:r>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r>
        <w:rPr>
          <w:rStyle w:val="None"/>
          <w:rFonts w:ascii="Times New Roman" w:hAnsi="Times New Roman"/>
          <w:sz w:val="22"/>
          <w:szCs w:val="22"/>
          <w:lang w:val="it-IT"/>
        </w:rPr>
        <w:t xml:space="preserve">cone mosaic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0.6:0.3:0.1 (1523 L cones, 801 M cones, 277 S cones)</w:t>
      </w:r>
      <w:r>
        <w:rPr>
          <w:rStyle w:val="None"/>
          <w:rFonts w:ascii="Times New Roman" w:hAnsi="Times New Roman"/>
          <w:sz w:val="22"/>
          <w:szCs w:val="22"/>
        </w:rPr>
        <w:t xml:space="preserve">. The CIE physiological standard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&lt;EndNote&gt;&lt;Cite&gt;&lt;Author&gt;CIE&lt;/Author&gt;&lt;Year&gt;2007&lt;/Year&gt;&lt;RecNum&gt;70&lt;/RecNum&gt;&lt;IDText&gt;CIE2007Physiological&lt;/IDText&gt;&lt;DisplayText&gt;(CIE, 2007)&lt;/DisplayText&gt;&lt;record&gt;&lt;rec-number&gt;70&lt;/rec-number&gt;&lt;foreign-keys&gt;&lt;key app="EN" db-id="zr5fzd222xvvdvewxvlv0eemp5f5rezev9p2" timestamp="1620224998"&gt;70&lt;/key&gt;&lt;/foreign-keys&gt;&lt;ref-type name="Book"&gt;6&lt;/ref-type&gt;&lt;contributors&gt;&lt;authors&gt;&lt;author&gt;CIE&lt;/author&gt;&lt;/authors&gt;&lt;/contributors&gt;&lt;titles&gt;&lt;title&gt;Fundamental chromaticity diagram with physiological axes – Parts 1 and 2. Technical Report 170-1&lt;/title&gt;&lt;short-title&gt;Fundamental chromaticity diagram with physiological axes – Parts 1 and 2. Technical Report 170-1&lt;/short-title&gt;&lt;/titles&gt;&lt;dates&gt;&lt;year&gt;2007&lt;/year&gt;&lt;/dates&gt;&lt;pub-location&gt;Vienna&lt;/pub-location&gt;&lt;publisher&gt;Central Bureau of the Commission Internationale de l&amp;apos; Éclairage&lt;/publisher&gt;&lt;accession-num&gt;CIE2007Physiological&lt;/accession-num&gt;&lt;label&gt;CIE2007Fundamentalchromaticitydiagram&lt;/label&gt;&lt;urls&gt;&lt;/urls&gt;&lt;/record&gt;&lt;/Cite&gt;&lt;/EndNote&gt;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(CIE, 2007)</w:t>
      </w:r>
      <w:r>
        <w:rPr>
          <w:rStyle w:val="None"/>
          <w:rFonts w:ascii="Times New Roman" w:hAnsi="Times New Roman"/>
          <w:sz w:val="22"/>
          <w:szCs w:val="22"/>
        </w:rPr>
        <w:fldChar w:fldCharType="end"/>
      </w:r>
      <w:r>
        <w:rPr>
          <w:rStyle w:val="None"/>
          <w:rFonts w:ascii="Times New Roman" w:hAnsi="Times New Roman"/>
          <w:sz w:val="22"/>
          <w:szCs w:val="22"/>
        </w:rPr>
        <w:t xml:space="preserve"> as </w:t>
      </w:r>
      <w:r>
        <w:rPr>
          <w:rStyle w:val="None"/>
          <w:rFonts w:ascii="Times New Roman" w:hAnsi="Times New Roman"/>
          <w:sz w:val="22"/>
          <w:szCs w:val="22"/>
        </w:rPr>
        <w:lastRenderedPageBreak/>
        <w:t xml:space="preserve">implemented in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was used to obtain LMS cone fundamentals. Cone excitations were calculated as the number of photopigment isomerizations in a 100ms integration time, and included simulation of the Poisson variability of the isomerizations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(Rodieck, 1998)</w:t>
      </w:r>
      <w:r>
        <w:rPr>
          <w:rStyle w:val="None"/>
          <w:rFonts w:ascii="Times New Roman" w:hAnsi="Times New Roman"/>
          <w:sz w:val="22"/>
          <w:szCs w:val="22"/>
        </w:rPr>
        <w:fldChar w:fldCharType="end"/>
      </w:r>
      <w:r>
        <w:rPr>
          <w:rStyle w:val="None"/>
          <w:rFonts w:ascii="Times New Roman" w:hAnsi="Times New Roman"/>
          <w:sz w:val="22"/>
          <w:szCs w:val="22"/>
        </w:rPr>
        <w:t xml:space="preserve">. The </w:t>
      </w:r>
      <w:r>
        <w:rPr>
          <w:rStyle w:val="None"/>
          <w:rFonts w:ascii="Times New Roman" w:hAnsi="Times New Roman"/>
          <w:sz w:val="22"/>
          <w:szCs w:val="22"/>
          <w:lang w:val="it-IT"/>
        </w:rPr>
        <w:t xml:space="preserve">cone </w:t>
      </w:r>
      <w:proofErr w:type="spellStart"/>
      <w:r>
        <w:rPr>
          <w:rStyle w:val="None"/>
          <w:rFonts w:ascii="Times New Roman" w:hAnsi="Times New Roman"/>
          <w:sz w:val="22"/>
          <w:szCs w:val="22"/>
        </w:rPr>
        <w:t>isomerizations</w:t>
      </w:r>
      <w:proofErr w:type="spellEnd"/>
      <w:r>
        <w:rPr>
          <w:rStyle w:val="None"/>
          <w:rFonts w:ascii="Times New Roman" w:hAnsi="Times New Roman"/>
          <w:sz w:val="22"/>
          <w:szCs w:val="22"/>
        </w:rPr>
        <w:t xml:space="preserve"> were </w:t>
      </w:r>
      <w:proofErr w:type="spellStart"/>
      <w:r>
        <w:rPr>
          <w:rStyle w:val="None"/>
          <w:rFonts w:ascii="Times New Roman" w:hAnsi="Times New Roman"/>
          <w:sz w:val="22"/>
          <w:szCs w:val="22"/>
        </w:rPr>
        <w:t>demosaiced</w:t>
      </w:r>
      <w:proofErr w:type="spellEnd"/>
      <w:r>
        <w:rPr>
          <w:rStyle w:val="None"/>
          <w:rFonts w:ascii="Times New Roman" w:hAnsi="Times New Roman"/>
          <w:sz w:val="22"/>
          <w:szCs w:val="22"/>
        </w:rPr>
        <w:t xml:space="preserve"> using linear interpolation to estimate LMS isomerization images. Further, the isomerizations of each cone class was normalized by the summed (over wavelength) quantal efficiency of the corresponding cone class, to make the magnitude of the signals from the three cone classes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each other. This normalization occurred after incorporation of Poisson noise and did not affect the signal-to-noise ratio of the signals from the different cone classes.</w:t>
      </w:r>
    </w:p>
    <w:p w14:paraId="5A84A3C3" w14:textId="77777777" w:rsidR="00F60A64" w:rsidRPr="00723CC7"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The dot product of the LMS isomerization images was taken with a simple center-surround linear receptive field. The receptive field was square in shape to match the image size. Its center was a circle of radius equal to the size and at the location of the target object in the image. The central region was taken to have spatially uniform positive sensitivity, while the surround was taken to have spatially uniform negative sensitivity. Each point in the central region had sensitivity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r>
          <w:rPr>
            <w:rFonts w:ascii="Cambria Math" w:hAnsi="Cambria Math"/>
          </w:rPr>
          <m:t>=1,</m:t>
        </m:r>
      </m:oMath>
      <w:r>
        <w:rPr>
          <w:rStyle w:val="None"/>
          <w:rFonts w:ascii="Times New Roman" w:hAnsi="Times New Roman"/>
          <w:sz w:val="22"/>
          <w:szCs w:val="22"/>
        </w:rPr>
        <w:t xml:space="preserve"> and each region of the surround had sensitivity denoted by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RF was the same for each of the three cone classes. The RF response was taken as the sum of the L, M and S RF component responses. Gaussian internal noise with zero mean was added to the resulting dot product. The variance of the internal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were the two parameters of the model.</w:t>
      </w:r>
    </w:p>
    <w:p w14:paraId="2D8B4F4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threshold predictions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for any choice of model parameters were obtained using simulation of a two-interval force choice paradigm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the experiment. For each trial, we randomly sampled a standard image and a comparison image from our dataset. We obtained the response of the receptive field (noise-added dot product) to the images and compared them to determine the simulated choice on that trial. This process was repeated 10,000 times for each of the 11 comparison LRF levels. The proportion comparison chosen data was used to get the psychometric function and the threshold of discrimination,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the method used for human data. We estimated the threshold at the six values of covariance scalar at which we performed the human experiments.</w:t>
      </w:r>
    </w:p>
    <w:p w14:paraId="546E002F"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We calculated the mean squared error (averaged over the six covariance scalar values) between the thresholds of the human data being fit and the computational model for a large set of values of the two model parameters: the variance of the decision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mean squared error values obtained as a function of these two parameters were fit with a degree two polynomial of two variables using the MATLAB</w:t>
      </w:r>
      <w:r w:rsidRPr="003B6EB5">
        <w:rPr>
          <w:rStyle w:val="None"/>
          <w:rFonts w:ascii="Times New Roman" w:hAnsi="Times New Roman"/>
          <w:i/>
          <w:iCs/>
          <w:sz w:val="22"/>
          <w:szCs w:val="22"/>
        </w:rPr>
        <w:t xml:space="preserve"> fit</w:t>
      </w:r>
      <w:r>
        <w:rPr>
          <w:rStyle w:val="None"/>
          <w:rFonts w:ascii="Times New Roman" w:hAnsi="Times New Roman"/>
          <w:sz w:val="22"/>
          <w:szCs w:val="22"/>
        </w:rPr>
        <w:t xml:space="preserve"> function. The resulting polynomial was minimized to estimate the parameters with lowest mean square error. These parameters were then used to estimate the internal and external noise standard deviation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using the relations: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 xml:space="preserve"> as explained above, where the constant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oMath>
      <w:r>
        <w:rPr>
          <w:rStyle w:val="None"/>
          <w:rFonts w:ascii="Times New Roman" w:hAnsi="Times New Roman"/>
          <w:sz w:val="22"/>
          <w:szCs w:val="22"/>
        </w:rPr>
        <w:t xml:space="preserve"> was obtained using the relationship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Style w:val="None"/>
          <w:rFonts w:ascii="Times New Roman" w:hAnsi="Times New Roman"/>
          <w:sz w:val="22"/>
          <w:szCs w:val="22"/>
        </w:rPr>
        <w:t>.</w:t>
      </w:r>
    </w:p>
    <w:p w14:paraId="1B09E24B"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The best parameters and the internal and external noise standard deviation were estimated separately for the mean observer and the individual observers.</w:t>
      </w:r>
    </w:p>
    <w:p w14:paraId="653B1B34" w14:textId="31E6C2B0" w:rsidR="00F60A64" w:rsidRDefault="00FF0CFB" w:rsidP="00F60A64">
      <w:pPr>
        <w:pStyle w:val="Default"/>
        <w:spacing w:before="0" w:after="270"/>
        <w:rPr>
          <w:rFonts w:ascii="Times New Roman" w:hAnsi="Times New Roman"/>
          <w:sz w:val="22"/>
          <w:szCs w:val="22"/>
        </w:rPr>
      </w:pPr>
      <w:r>
        <w:rPr>
          <w:rFonts w:ascii="Times New Roman" w:hAnsi="Times New Roman"/>
          <w:b/>
          <w:bCs/>
          <w:sz w:val="22"/>
          <w:szCs w:val="22"/>
        </w:rPr>
        <w:t>2</w:t>
      </w:r>
      <w:r w:rsidR="00F60A64">
        <w:rPr>
          <w:rFonts w:ascii="Times New Roman" w:hAnsi="Times New Roman"/>
          <w:b/>
          <w:bCs/>
          <w:sz w:val="22"/>
          <w:szCs w:val="22"/>
        </w:rPr>
        <w:t>.1</w:t>
      </w:r>
      <w:r w:rsidR="00D41080">
        <w:rPr>
          <w:rFonts w:ascii="Times New Roman" w:hAnsi="Times New Roman"/>
          <w:b/>
          <w:bCs/>
          <w:sz w:val="22"/>
          <w:szCs w:val="22"/>
        </w:rPr>
        <w:t>7</w:t>
      </w:r>
      <w:r w:rsidR="00F60A64">
        <w:rPr>
          <w:rFonts w:ascii="Times New Roman" w:hAnsi="Times New Roman"/>
          <w:b/>
          <w:bCs/>
          <w:sz w:val="22"/>
          <w:szCs w:val="22"/>
        </w:rPr>
        <w:t xml:space="preserve"> </w:t>
      </w:r>
      <w:r w:rsidR="00F60A64">
        <w:rPr>
          <w:rStyle w:val="None"/>
          <w:rFonts w:ascii="Times New Roman" w:hAnsi="Times New Roman"/>
          <w:b/>
          <w:bCs/>
          <w:sz w:val="22"/>
          <w:szCs w:val="22"/>
        </w:rPr>
        <w:t>Code and Data Availability</w:t>
      </w:r>
    </w:p>
    <w:p w14:paraId="278F906E" w14:textId="77777777" w:rsidR="00F60A64" w:rsidRPr="00C96C07"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sz w:val="22"/>
          <w:szCs w:val="22"/>
        </w:rPr>
        <w:t xml:space="preserve">Observers’ response in the psychophysics task and their thresholds are provided as supplementary information (SI). </w:t>
      </w:r>
      <w:r w:rsidRPr="00547D84">
        <w:rPr>
          <w:rFonts w:ascii="Times New Roman" w:hAnsi="Times New Roman"/>
          <w:sz w:val="22"/>
          <w:szCs w:val="22"/>
        </w:rPr>
        <w:t>The SI also provides the MATLAB scripts to generate Figures 2, 4, 5 and 6 and the scripts to get thresholds</w:t>
      </w:r>
      <w:r>
        <w:rPr>
          <w:rFonts w:ascii="Times New Roman" w:hAnsi="Times New Roman"/>
          <w:sz w:val="22"/>
          <w:szCs w:val="22"/>
        </w:rPr>
        <w:t xml:space="preserve"> of the linear receptive field model</w:t>
      </w:r>
      <w:r w:rsidRPr="00547D84">
        <w:rPr>
          <w:rFonts w:ascii="Times New Roman" w:hAnsi="Times New Roman"/>
          <w:sz w:val="22"/>
          <w:szCs w:val="22"/>
        </w:rPr>
        <w:t>.</w:t>
      </w:r>
      <w:r>
        <w:rPr>
          <w:rFonts w:ascii="Times New Roman" w:hAnsi="Times New Roman"/>
          <w:sz w:val="22"/>
          <w:szCs w:val="22"/>
        </w:rPr>
        <w:t xml:space="preserve"> The retinal images are provided as .mat files in a zip folder. The SI is available at: </w:t>
      </w:r>
      <w:r w:rsidRPr="00421A27">
        <w:rPr>
          <w:rFonts w:ascii="Times New Roman" w:hAnsi="Times New Roman"/>
          <w:sz w:val="22"/>
          <w:szCs w:val="22"/>
        </w:rPr>
        <w:t>https://github.com/vijaysoophie/EquivalentNoisePaper</w:t>
      </w:r>
    </w:p>
    <w:p w14:paraId="689F0110" w14:textId="1084A81B" w:rsidR="00B979EA" w:rsidRDefault="00830E1D" w:rsidP="00830E1D">
      <w:pPr>
        <w:rPr>
          <w:b/>
          <w:bCs/>
          <w:sz w:val="22"/>
          <w:szCs w:val="22"/>
        </w:rPr>
      </w:pPr>
      <w:r>
        <w:rPr>
          <w:b/>
          <w:bCs/>
          <w:sz w:val="22"/>
          <w:szCs w:val="22"/>
        </w:rPr>
        <w:t>3</w:t>
      </w:r>
      <w:r w:rsidR="00DA655E">
        <w:rPr>
          <w:b/>
          <w:bCs/>
          <w:sz w:val="22"/>
          <w:szCs w:val="22"/>
        </w:rPr>
        <w:t xml:space="preserve"> </w:t>
      </w:r>
      <w:r w:rsidR="00E75B9E">
        <w:rPr>
          <w:b/>
          <w:bCs/>
          <w:sz w:val="22"/>
          <w:szCs w:val="22"/>
        </w:rPr>
        <w:t>RESULTS</w:t>
      </w:r>
    </w:p>
    <w:p w14:paraId="2C58771F" w14:textId="77777777" w:rsidR="00B55A3F" w:rsidRDefault="00B55A3F" w:rsidP="00B979EA">
      <w:pPr>
        <w:pStyle w:val="Default"/>
        <w:spacing w:before="0"/>
        <w:rPr>
          <w:rFonts w:ascii="Times New Roman" w:hAnsi="Times New Roman"/>
          <w:b/>
          <w:bCs/>
          <w:sz w:val="22"/>
          <w:szCs w:val="22"/>
        </w:rPr>
      </w:pPr>
    </w:p>
    <w:p w14:paraId="43C84038" w14:textId="2CBCCCEF" w:rsidR="00B979EA" w:rsidRDefault="00830E1D" w:rsidP="00247CF9">
      <w:pPr>
        <w:pStyle w:val="Default"/>
        <w:spacing w:before="0"/>
        <w:rPr>
          <w:rFonts w:ascii="Times New Roman" w:hAnsi="Times New Roman"/>
          <w:sz w:val="22"/>
          <w:szCs w:val="22"/>
        </w:rPr>
      </w:pPr>
      <w:r>
        <w:rPr>
          <w:rFonts w:ascii="Times New Roman" w:hAnsi="Times New Roman"/>
          <w:b/>
          <w:bCs/>
          <w:sz w:val="22"/>
          <w:szCs w:val="22"/>
        </w:rPr>
        <w:t>3</w:t>
      </w:r>
      <w:r w:rsidR="00DA655E">
        <w:rPr>
          <w:rFonts w:ascii="Times New Roman" w:hAnsi="Times New Roman"/>
          <w:b/>
          <w:bCs/>
          <w:sz w:val="22"/>
          <w:szCs w:val="22"/>
        </w:rPr>
        <w:t xml:space="preserve">.1 </w:t>
      </w:r>
      <w:r w:rsidR="00554DFF">
        <w:rPr>
          <w:rFonts w:ascii="Times New Roman" w:hAnsi="Times New Roman"/>
          <w:b/>
          <w:bCs/>
          <w:sz w:val="22"/>
          <w:szCs w:val="22"/>
        </w:rPr>
        <w:t>Measurement of lightness discrimination thresholds</w:t>
      </w:r>
    </w:p>
    <w:p w14:paraId="6F467AC7" w14:textId="77777777" w:rsidR="00B55A3F" w:rsidRDefault="00B55A3F" w:rsidP="00247CF9">
      <w:pPr>
        <w:pStyle w:val="Default"/>
        <w:spacing w:before="0"/>
        <w:rPr>
          <w:rFonts w:ascii="Times New Roman" w:hAnsi="Times New Roman"/>
          <w:sz w:val="22"/>
          <w:szCs w:val="22"/>
        </w:rPr>
      </w:pPr>
    </w:p>
    <w:p w14:paraId="00D2A0E8" w14:textId="097367F2" w:rsidR="00CF1F78" w:rsidDel="00EE57E8" w:rsidRDefault="00EE57E8" w:rsidP="00247CF9">
      <w:pPr>
        <w:pStyle w:val="Default"/>
        <w:spacing w:before="0"/>
        <w:rPr>
          <w:del w:id="101" w:author="Vijay Singh" w:date="2021-08-15T11:33:00Z"/>
          <w:rFonts w:ascii="Times New Roman" w:hAnsi="Times New Roman"/>
          <w:sz w:val="22"/>
          <w:szCs w:val="22"/>
        </w:rPr>
      </w:pPr>
      <w:ins w:id="102" w:author="Vijay Singh" w:date="2021-08-15T11:33:00Z">
        <w:r>
          <w:rPr>
            <w:rFonts w:ascii="Times New Roman" w:hAnsi="Times New Roman"/>
            <w:sz w:val="22"/>
            <w:szCs w:val="22"/>
          </w:rPr>
          <w:t>We measu</w:t>
        </w:r>
      </w:ins>
      <w:ins w:id="103" w:author="Vijay Singh" w:date="2021-08-15T11:34:00Z">
        <w:r>
          <w:rPr>
            <w:rFonts w:ascii="Times New Roman" w:hAnsi="Times New Roman"/>
            <w:sz w:val="22"/>
            <w:szCs w:val="22"/>
          </w:rPr>
          <w:t xml:space="preserve">red lightness discrimination thresholds of human observers </w:t>
        </w:r>
      </w:ins>
      <w:ins w:id="104" w:author="Vijay Singh" w:date="2021-08-15T11:35:00Z">
        <w:r>
          <w:rPr>
            <w:rFonts w:ascii="Times New Roman" w:hAnsi="Times New Roman"/>
            <w:sz w:val="22"/>
            <w:szCs w:val="22"/>
          </w:rPr>
          <w:t xml:space="preserve">as a function of </w:t>
        </w:r>
      </w:ins>
      <w:ins w:id="105" w:author="Vijay Singh" w:date="2021-08-15T11:39:00Z">
        <w:r w:rsidR="00621C8A">
          <w:rPr>
            <w:rFonts w:ascii="Times New Roman" w:hAnsi="Times New Roman"/>
            <w:sz w:val="22"/>
            <w:szCs w:val="22"/>
          </w:rPr>
          <w:t xml:space="preserve">the </w:t>
        </w:r>
      </w:ins>
      <w:ins w:id="106" w:author="Vijay Singh" w:date="2021-08-15T11:35:00Z">
        <w:r>
          <w:rPr>
            <w:rFonts w:ascii="Times New Roman" w:hAnsi="Times New Roman"/>
            <w:sz w:val="22"/>
            <w:szCs w:val="22"/>
          </w:rPr>
          <w:t xml:space="preserve">amount of variation in the surface reflectance spectra of the background objects. </w:t>
        </w:r>
      </w:ins>
      <w:ins w:id="107" w:author="Vijay Singh" w:date="2021-08-15T11:39:00Z">
        <w:r w:rsidR="009656CF">
          <w:rPr>
            <w:rFonts w:ascii="Times New Roman" w:hAnsi="Times New Roman"/>
            <w:sz w:val="22"/>
            <w:szCs w:val="22"/>
          </w:rPr>
          <w:t xml:space="preserve">The amount of variation was </w:t>
        </w:r>
      </w:ins>
      <w:ins w:id="108" w:author="Vijay Singh" w:date="2021-08-15T11:38:00Z">
        <w:r>
          <w:rPr>
            <w:rFonts w:ascii="Times New Roman" w:hAnsi="Times New Roman"/>
            <w:sz w:val="22"/>
            <w:szCs w:val="22"/>
          </w:rPr>
          <w:t>determin</w:t>
        </w:r>
      </w:ins>
      <w:ins w:id="109" w:author="Vijay Singh" w:date="2021-08-15T11:36:00Z">
        <w:r>
          <w:rPr>
            <w:rFonts w:ascii="Times New Roman" w:hAnsi="Times New Roman"/>
            <w:sz w:val="22"/>
            <w:szCs w:val="22"/>
          </w:rPr>
          <w:t xml:space="preserve">ed by the </w:t>
        </w:r>
      </w:ins>
      <w:ins w:id="110" w:author="Vijay Singh" w:date="2021-08-15T11:39:00Z">
        <w:r w:rsidR="009656CF">
          <w:rPr>
            <w:rFonts w:ascii="Times New Roman" w:hAnsi="Times New Roman"/>
            <w:sz w:val="22"/>
            <w:szCs w:val="22"/>
          </w:rPr>
          <w:t>co</w:t>
        </w:r>
      </w:ins>
      <w:ins w:id="111" w:author="Vijay Singh" w:date="2021-08-15T11:36:00Z">
        <w:r>
          <w:rPr>
            <w:rFonts w:ascii="Times New Roman" w:hAnsi="Times New Roman"/>
            <w:sz w:val="22"/>
            <w:szCs w:val="22"/>
          </w:rPr>
          <w:t xml:space="preserve">variance </w:t>
        </w:r>
      </w:ins>
      <w:ins w:id="112" w:author="Vijay Singh" w:date="2021-08-15T11:39:00Z">
        <w:r w:rsidR="009656CF">
          <w:rPr>
            <w:rFonts w:ascii="Times New Roman" w:hAnsi="Times New Roman"/>
            <w:sz w:val="22"/>
            <w:szCs w:val="22"/>
          </w:rPr>
          <w:t xml:space="preserve">matrix </w:t>
        </w:r>
      </w:ins>
      <w:ins w:id="113" w:author="Vijay Singh" w:date="2021-08-15T11:37:00Z">
        <w:r>
          <w:rPr>
            <w:rFonts w:ascii="Times New Roman" w:hAnsi="Times New Roman"/>
            <w:sz w:val="22"/>
            <w:szCs w:val="22"/>
          </w:rPr>
          <w:t>of</w:t>
        </w:r>
      </w:ins>
      <w:ins w:id="114" w:author="Vijay Singh" w:date="2021-08-15T11:36:00Z">
        <w:r>
          <w:rPr>
            <w:rFonts w:ascii="Times New Roman" w:hAnsi="Times New Roman"/>
            <w:sz w:val="22"/>
            <w:szCs w:val="22"/>
          </w:rPr>
          <w:t xml:space="preserve"> the </w:t>
        </w:r>
      </w:ins>
      <w:ins w:id="115" w:author="Vijay Singh" w:date="2021-08-15T11:40:00Z">
        <w:r w:rsidR="002775F6">
          <w:rPr>
            <w:rFonts w:ascii="Times New Roman" w:hAnsi="Times New Roman"/>
            <w:sz w:val="22"/>
            <w:szCs w:val="22"/>
          </w:rPr>
          <w:t xml:space="preserve">multivariate normal </w:t>
        </w:r>
      </w:ins>
      <w:ins w:id="116" w:author="Vijay Singh" w:date="2021-08-15T11:37:00Z">
        <w:r>
          <w:rPr>
            <w:rFonts w:ascii="Times New Roman" w:hAnsi="Times New Roman"/>
            <w:sz w:val="22"/>
            <w:szCs w:val="22"/>
          </w:rPr>
          <w:t>distribution from which the spectra were sampled.</w:t>
        </w:r>
      </w:ins>
      <w:ins w:id="117" w:author="Vijay Singh" w:date="2021-08-15T11:38:00Z">
        <w:r w:rsidR="002F53C8">
          <w:rPr>
            <w:rFonts w:ascii="Times New Roman" w:hAnsi="Times New Roman"/>
            <w:sz w:val="22"/>
            <w:szCs w:val="22"/>
          </w:rPr>
          <w:t xml:space="preserve"> </w:t>
        </w:r>
      </w:ins>
      <w:ins w:id="118" w:author="Vijay Singh" w:date="2021-08-15T11:40:00Z">
        <w:r w:rsidR="002775F6">
          <w:rPr>
            <w:rFonts w:ascii="Times New Roman" w:hAnsi="Times New Roman"/>
            <w:sz w:val="22"/>
            <w:szCs w:val="22"/>
          </w:rPr>
          <w:t xml:space="preserve">We controlled the variance by </w:t>
        </w:r>
      </w:ins>
      <w:ins w:id="119" w:author="Vijay Singh" w:date="2021-08-15T11:41:00Z">
        <w:r w:rsidR="00695E5F">
          <w:rPr>
            <w:rFonts w:ascii="Times New Roman" w:hAnsi="Times New Roman"/>
            <w:sz w:val="22"/>
            <w:szCs w:val="22"/>
          </w:rPr>
          <w:t xml:space="preserve">multiplying the covariance </w:t>
        </w:r>
      </w:ins>
      <w:ins w:id="120" w:author="Vijay Singh" w:date="2021-08-15T11:42:00Z">
        <w:r w:rsidR="00FD5F49">
          <w:rPr>
            <w:rFonts w:ascii="Times New Roman" w:hAnsi="Times New Roman"/>
            <w:sz w:val="22"/>
            <w:szCs w:val="22"/>
          </w:rPr>
          <w:t>matrix by a covariance scalar</w:t>
        </w:r>
      </w:ins>
      <w:ins w:id="121" w:author="Vijay Singh" w:date="2021-08-15T11:46:00Z">
        <w:r w:rsidR="003675AF">
          <w:rPr>
            <w:rFonts w:ascii="Times New Roman" w:hAnsi="Times New Roman"/>
            <w:sz w:val="22"/>
            <w:szCs w:val="22"/>
          </w:rPr>
          <w:t xml:space="preserve"> </w:t>
        </w:r>
        <w:r w:rsidR="003675AF">
          <w:rPr>
            <w:rFonts w:ascii="Times New Roman" w:hAnsi="Times New Roman" w:cs="Times New Roman"/>
            <w:sz w:val="22"/>
            <w:szCs w:val="22"/>
          </w:rPr>
          <w:t>(</w:t>
        </w:r>
      </w:ins>
      <m:oMath>
        <m:sSup>
          <m:sSupPr>
            <m:ctrlPr>
              <w:ins w:id="122" w:author="Vijay Singh" w:date="2021-08-15T11:46:00Z">
                <w:rPr>
                  <w:rFonts w:ascii="Cambria Math" w:hAnsi="Cambria Math" w:cs="Times New Roman"/>
                  <w:i/>
                  <w:sz w:val="22"/>
                  <w:szCs w:val="22"/>
                </w:rPr>
              </w:ins>
            </m:ctrlPr>
          </m:sSupPr>
          <m:e>
            <m:r>
              <w:ins w:id="123" w:author="Vijay Singh" w:date="2021-08-15T11:46:00Z">
                <w:rPr>
                  <w:rFonts w:ascii="Cambria Math" w:hAnsi="Cambria Math" w:cs="Times New Roman"/>
                  <w:sz w:val="22"/>
                  <w:szCs w:val="22"/>
                </w:rPr>
                <m:t>σ</m:t>
              </w:ins>
            </m:r>
          </m:e>
          <m:sup>
            <m:r>
              <w:ins w:id="124" w:author="Vijay Singh" w:date="2021-08-15T11:46:00Z">
                <w:rPr>
                  <w:rFonts w:ascii="Cambria Math" w:hAnsi="Cambria Math" w:cs="Times New Roman"/>
                  <w:sz w:val="22"/>
                  <w:szCs w:val="22"/>
                </w:rPr>
                <m:t>2</m:t>
              </w:ins>
            </m:r>
          </m:sup>
        </m:sSup>
      </m:oMath>
      <w:ins w:id="125" w:author="Vijay Singh" w:date="2021-08-15T11:46:00Z">
        <w:r w:rsidR="003675AF">
          <w:rPr>
            <w:rFonts w:ascii="Times New Roman" w:hAnsi="Times New Roman" w:cs="Times New Roman"/>
            <w:sz w:val="22"/>
            <w:szCs w:val="22"/>
          </w:rPr>
          <w:t>)</w:t>
        </w:r>
      </w:ins>
      <w:ins w:id="126" w:author="Vijay Singh" w:date="2021-08-15T11:42:00Z">
        <w:r w:rsidR="00FD5F49">
          <w:rPr>
            <w:rFonts w:ascii="Times New Roman" w:hAnsi="Times New Roman"/>
            <w:sz w:val="22"/>
            <w:szCs w:val="22"/>
          </w:rPr>
          <w:t>.</w:t>
        </w:r>
      </w:ins>
      <w:del w:id="127" w:author="Vijay Singh" w:date="2021-08-15T11:33:00Z">
        <w:r w:rsidR="00222EA0" w:rsidDel="00EE57E8">
          <w:rPr>
            <w:rFonts w:ascii="Times New Roman" w:hAnsi="Times New Roman"/>
            <w:sz w:val="22"/>
            <w:szCs w:val="22"/>
          </w:rPr>
          <w:delText>We measured</w:delText>
        </w:r>
        <w:r w:rsidR="009B2D9C" w:rsidDel="00EE57E8">
          <w:rPr>
            <w:rFonts w:ascii="Times New Roman" w:hAnsi="Times New Roman"/>
            <w:sz w:val="22"/>
            <w:szCs w:val="22"/>
          </w:rPr>
          <w:delText xml:space="preserve"> how variation in the </w:delText>
        </w:r>
        <w:r w:rsidR="00222EA0" w:rsidDel="00EE57E8">
          <w:rPr>
            <w:rFonts w:ascii="Times New Roman" w:hAnsi="Times New Roman"/>
            <w:sz w:val="22"/>
            <w:szCs w:val="22"/>
          </w:rPr>
          <w:delText xml:space="preserve">reflectance spectra </w:delText>
        </w:r>
        <w:r w:rsidR="009B2D9C" w:rsidDel="00EE57E8">
          <w:rPr>
            <w:rFonts w:ascii="Times New Roman" w:hAnsi="Times New Roman"/>
            <w:sz w:val="22"/>
            <w:szCs w:val="22"/>
          </w:rPr>
          <w:delText xml:space="preserve">of background objects </w:delText>
        </w:r>
        <w:r w:rsidR="00CC3BA2" w:rsidDel="00EE57E8">
          <w:rPr>
            <w:rFonts w:ascii="Times New Roman" w:hAnsi="Times New Roman"/>
            <w:sz w:val="22"/>
            <w:szCs w:val="22"/>
          </w:rPr>
          <w:delText>affect</w:delText>
        </w:r>
        <w:r w:rsidR="00B55A3F" w:rsidDel="00EE57E8">
          <w:rPr>
            <w:rFonts w:ascii="Times New Roman" w:hAnsi="Times New Roman"/>
            <w:sz w:val="22"/>
            <w:szCs w:val="22"/>
          </w:rPr>
          <w:delText>s</w:delText>
        </w:r>
        <w:r w:rsidR="00D971DB" w:rsidDel="00EE57E8">
          <w:rPr>
            <w:rFonts w:ascii="Times New Roman" w:hAnsi="Times New Roman"/>
            <w:sz w:val="22"/>
            <w:szCs w:val="22"/>
          </w:rPr>
          <w:delText xml:space="preserve"> thresholds for discriminating object achromatic reflectance</w:delText>
        </w:r>
        <w:r w:rsidR="00DA2963" w:rsidDel="00EE57E8">
          <w:rPr>
            <w:rFonts w:ascii="Times New Roman" w:hAnsi="Times New Roman"/>
            <w:sz w:val="22"/>
            <w:szCs w:val="22"/>
          </w:rPr>
          <w:delText xml:space="preserve">, which we refer to as </w:delText>
        </w:r>
        <w:r w:rsidR="009B2D9C" w:rsidDel="00EE57E8">
          <w:rPr>
            <w:rFonts w:ascii="Times New Roman" w:hAnsi="Times New Roman"/>
            <w:sz w:val="22"/>
            <w:szCs w:val="22"/>
          </w:rPr>
          <w:delText>lightness discrimination thresholds</w:delText>
        </w:r>
        <w:r w:rsidR="00DA2963" w:rsidDel="00EE57E8">
          <w:rPr>
            <w:rFonts w:ascii="Times New Roman" w:hAnsi="Times New Roman"/>
            <w:sz w:val="22"/>
            <w:szCs w:val="22"/>
          </w:rPr>
          <w:delText>,</w:delText>
        </w:r>
        <w:r w:rsidR="000F3A2A" w:rsidDel="00EE57E8">
          <w:rPr>
            <w:rFonts w:ascii="Times New Roman" w:hAnsi="Times New Roman"/>
            <w:sz w:val="22"/>
            <w:szCs w:val="22"/>
          </w:rPr>
          <w:delText xml:space="preserve"> </w:delText>
        </w:r>
      </w:del>
    </w:p>
    <w:p w14:paraId="7F1B82FF" w14:textId="546BAA12" w:rsidR="00247CF9" w:rsidRPr="009669B4" w:rsidDel="00EE57E8" w:rsidRDefault="000F3A2A" w:rsidP="00792D7D">
      <w:pPr>
        <w:rPr>
          <w:del w:id="128" w:author="Vijay Singh" w:date="2021-08-15T11:33:00Z"/>
        </w:rPr>
      </w:pPr>
      <w:del w:id="129" w:author="Vijay Singh" w:date="2021-08-15T11:33:00Z">
        <w:r w:rsidDel="00EE57E8">
          <w:delText xml:space="preserve">using a two-alternative forced-choice </w:delText>
        </w:r>
        <w:r w:rsidR="00C55249" w:rsidDel="00EE57E8">
          <w:delText xml:space="preserve">(2AFC) </w:delText>
        </w:r>
        <w:r w:rsidDel="00EE57E8">
          <w:delText>design</w:delText>
        </w:r>
        <w:r w:rsidR="00896373" w:rsidDel="00EE57E8">
          <w:delText xml:space="preserve"> (Figure 1)</w:delText>
        </w:r>
        <w:r w:rsidR="009B2D9C" w:rsidDel="00EE57E8">
          <w:delText xml:space="preserve">. On each trial, observers </w:delText>
        </w:r>
        <w:r w:rsidR="009B30EB" w:rsidDel="00EE57E8">
          <w:delText xml:space="preserve">viewed </w:delText>
        </w:r>
        <w:r w:rsidR="00EF1D94" w:rsidDel="00EE57E8">
          <w:delText>a standard image and comparison image</w:delText>
        </w:r>
        <w:r w:rsidR="00D92D0C" w:rsidDel="00EE57E8">
          <w:delText xml:space="preserve">, </w:delText>
        </w:r>
        <w:r w:rsidR="00BD37DF" w:rsidDel="00EE57E8">
          <w:delText xml:space="preserve">sequentially </w:delText>
        </w:r>
        <w:r w:rsidR="00D92D0C" w:rsidDel="00EE57E8">
          <w:delText xml:space="preserve">presented on a calibrated monitor for 250ms each, with a 250ms inter-stimulus interval </w:delText>
        </w:r>
        <w:r w:rsidR="009B2D9C" w:rsidDel="00EE57E8">
          <w:delText xml:space="preserve">(Figure 1a). The images </w:delText>
        </w:r>
        <w:r w:rsidR="00211AFF" w:rsidDel="00EE57E8">
          <w:delText xml:space="preserve">were </w:delText>
        </w:r>
        <w:r w:rsidR="00723CC7" w:rsidDel="00EE57E8">
          <w:delText>computer graphics renderings of 3D scenes</w:delText>
        </w:r>
        <w:r w:rsidR="004E5699" w:rsidDel="00EE57E8">
          <w:delText>. E</w:delText>
        </w:r>
        <w:r w:rsidR="00F3377D" w:rsidDel="00EE57E8">
          <w:delText xml:space="preserve">ach scene contained an achromatic spherical target object. </w:delText>
        </w:r>
        <w:r w:rsidR="009B2D9C" w:rsidDel="00EE57E8">
          <w:delText xml:space="preserve">The task was to report the image in which the </w:delText>
        </w:r>
        <w:r w:rsidR="009506C9" w:rsidDel="00EE57E8">
          <w:delText xml:space="preserve">depicted </w:delText>
        </w:r>
        <w:r w:rsidR="009B2D9C" w:rsidDel="00EE57E8">
          <w:delText xml:space="preserve">target object was lighter. </w:delText>
        </w:r>
        <w:r w:rsidR="00802A61" w:rsidDel="00EE57E8">
          <w:delText>Across trials, we varied the</w:delText>
        </w:r>
        <w:r w:rsidR="009B2D9C" w:rsidDel="00EE57E8">
          <w:delText xml:space="preserve"> luminous reflectance factor </w:delText>
        </w:r>
        <w:r w:rsidR="00B66158" w:rsidDel="00EE57E8">
          <w:fldChar w:fldCharType="begin"/>
        </w:r>
        <w:r w:rsidR="00B66158" w:rsidDel="00EE57E8">
          <w:del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delInstrText>
        </w:r>
        <w:r w:rsidR="00B66158" w:rsidDel="00EE57E8">
          <w:fldChar w:fldCharType="separate"/>
        </w:r>
        <w:r w:rsidR="00B66158" w:rsidDel="00EE57E8">
          <w:rPr>
            <w:noProof/>
          </w:rPr>
          <w:delText>(LRF; American Society for Testing and Materials, 2017)</w:delText>
        </w:r>
        <w:r w:rsidR="00B66158" w:rsidDel="00EE57E8">
          <w:fldChar w:fldCharType="end"/>
        </w:r>
        <w:r w:rsidR="001930EF" w:rsidDel="00EE57E8">
          <w:delText xml:space="preserve"> </w:delText>
        </w:r>
        <w:r w:rsidR="00802A61" w:rsidDel="00EE57E8">
          <w:delText xml:space="preserve">of the </w:delText>
        </w:r>
        <w:r w:rsidR="00356118" w:rsidDel="00EE57E8">
          <w:delText xml:space="preserve">target object </w:delText>
        </w:r>
        <w:r w:rsidR="00802A61" w:rsidDel="00EE57E8">
          <w:delText xml:space="preserve">in the comparison image while keeping the LRF of the </w:delText>
        </w:r>
        <w:r w:rsidR="00C530FF" w:rsidDel="00EE57E8">
          <w:delText xml:space="preserve">target </w:delText>
        </w:r>
        <w:r w:rsidR="005252F8" w:rsidDel="00EE57E8">
          <w:delText xml:space="preserve">object </w:delText>
        </w:r>
        <w:r w:rsidR="00802A61" w:rsidDel="00EE57E8">
          <w:delText xml:space="preserve">in the standard image fixed. The </w:delText>
        </w:r>
        <w:r w:rsidR="00247CF9" w:rsidDel="00EE57E8">
          <w:delText xml:space="preserve">LRF is the ratio of the luminance of a surface under a reference illuminant </w:delText>
        </w:r>
        <w:r w:rsidR="006C5922" w:rsidDel="00EE57E8">
          <w:delText>(here</w:delText>
        </w:r>
        <w:r w:rsidR="003B4BA9" w:rsidDel="00EE57E8">
          <w:delText>, we used the</w:delText>
        </w:r>
        <w:r w:rsidR="006C5922" w:rsidDel="00EE57E8">
          <w:delText xml:space="preserve"> CIE D65</w:delText>
        </w:r>
        <w:r w:rsidR="00EC0F29" w:rsidDel="00EE57E8">
          <w:delText xml:space="preserve"> reference illuminant</w:delText>
        </w:r>
        <w:r w:rsidR="006C5922" w:rsidDel="00EE57E8">
          <w:delText xml:space="preserve">) </w:delText>
        </w:r>
        <w:r w:rsidR="00247CF9" w:rsidDel="00EE57E8">
          <w:delText>to the luminance of the reference illuminant itself.</w:delText>
        </w:r>
        <w:r w:rsidR="001C78FE" w:rsidDel="00EE57E8">
          <w:delText xml:space="preserve"> Feedback was given on each trial based on which image contained the target object with the higher LRF.</w:delText>
        </w:r>
        <w:r w:rsidR="001F1290" w:rsidRPr="001F1290" w:rsidDel="00EE57E8">
          <w:rPr>
            <w:rStyle w:val="FootnoteReference"/>
            <w:sz w:val="22"/>
            <w:szCs w:val="22"/>
          </w:rPr>
          <w:delText xml:space="preserve"> </w:delText>
        </w:r>
        <w:r w:rsidR="001F1290" w:rsidDel="00EE57E8">
          <w:rPr>
            <w:rStyle w:val="FootnoteReference"/>
            <w:sz w:val="22"/>
            <w:szCs w:val="22"/>
          </w:rPr>
          <w:footnoteReference w:id="4"/>
        </w:r>
      </w:del>
    </w:p>
    <w:p w14:paraId="5D7D5FE7" w14:textId="41685DF7" w:rsidR="00247CF9" w:rsidDel="00EE57E8" w:rsidRDefault="00247CF9" w:rsidP="00247CF9">
      <w:pPr>
        <w:pStyle w:val="Default"/>
        <w:spacing w:before="0"/>
        <w:rPr>
          <w:del w:id="132" w:author="Vijay Singh" w:date="2021-08-15T11:33:00Z"/>
          <w:rFonts w:ascii="Times New Roman" w:eastAsia="Times New Roman" w:hAnsi="Times New Roman" w:cs="Times New Roman"/>
          <w:sz w:val="22"/>
          <w:szCs w:val="22"/>
        </w:rPr>
      </w:pPr>
    </w:p>
    <w:p w14:paraId="1AB6C61A" w14:textId="449AB27A" w:rsidR="00A22ED6" w:rsidRDefault="00247CF9" w:rsidP="00CC0064">
      <w:pPr>
        <w:pStyle w:val="Default"/>
        <w:spacing w:before="0"/>
        <w:rPr>
          <w:rFonts w:ascii="Times New Roman" w:hAnsi="Times New Roman"/>
          <w:sz w:val="22"/>
          <w:szCs w:val="22"/>
        </w:rPr>
      </w:pPr>
      <w:del w:id="133" w:author="Vijay Singh" w:date="2021-08-15T11:33:00Z">
        <w:r w:rsidDel="00EE57E8">
          <w:rPr>
            <w:rFonts w:ascii="Times New Roman" w:hAnsi="Times New Roman"/>
            <w:sz w:val="22"/>
            <w:szCs w:val="22"/>
          </w:rPr>
          <w:delText xml:space="preserve">We recorded the proportion of times </w:delText>
        </w:r>
        <w:r w:rsidR="00ED6B02" w:rsidDel="00EE57E8">
          <w:rPr>
            <w:rStyle w:val="None"/>
            <w:rFonts w:ascii="Times New Roman" w:hAnsi="Times New Roman"/>
            <w:sz w:val="22"/>
            <w:szCs w:val="22"/>
          </w:rPr>
          <w:delText>observer</w:delText>
        </w:r>
        <w:r w:rsidDel="00EE57E8">
          <w:rPr>
            <w:rFonts w:ascii="Times New Roman" w:hAnsi="Times New Roman"/>
            <w:sz w:val="22"/>
            <w:szCs w:val="22"/>
          </w:rPr>
          <w:delText xml:space="preserve">s chose the comparison image </w:delText>
        </w:r>
        <w:r w:rsidR="00D91DA9" w:rsidDel="00EE57E8">
          <w:rPr>
            <w:rFonts w:ascii="Times New Roman" w:hAnsi="Times New Roman"/>
            <w:sz w:val="22"/>
            <w:szCs w:val="22"/>
          </w:rPr>
          <w:delText>as having</w:delText>
        </w:r>
        <w:r w:rsidR="00BC0AC8" w:rsidDel="00EE57E8">
          <w:rPr>
            <w:rFonts w:ascii="Times New Roman" w:hAnsi="Times New Roman"/>
            <w:sz w:val="22"/>
            <w:szCs w:val="22"/>
          </w:rPr>
          <w:delText xml:space="preserve"> </w:delText>
        </w:r>
        <w:r w:rsidDel="00EE57E8">
          <w:rPr>
            <w:rFonts w:ascii="Times New Roman" w:hAnsi="Times New Roman"/>
            <w:sz w:val="22"/>
            <w:szCs w:val="22"/>
          </w:rPr>
          <w:delText xml:space="preserve">the lighter target object at 11 values of the target object </w:delText>
        </w:r>
        <w:r w:rsidR="005552ED" w:rsidDel="00EE57E8">
          <w:rPr>
            <w:rFonts w:ascii="Times New Roman" w:hAnsi="Times New Roman"/>
            <w:sz w:val="22"/>
            <w:szCs w:val="22"/>
          </w:rPr>
          <w:delText>LRF</w:delText>
        </w:r>
        <w:r w:rsidDel="00EE57E8">
          <w:rPr>
            <w:rFonts w:ascii="Times New Roman" w:hAnsi="Times New Roman"/>
            <w:sz w:val="22"/>
            <w:szCs w:val="22"/>
          </w:rPr>
          <w:delText xml:space="preserve">. Figure 2 shows a psychometric function from a typical human observer. </w:delText>
        </w:r>
        <w:r w:rsidR="0032213D" w:rsidDel="00EE57E8">
          <w:rPr>
            <w:rFonts w:ascii="Times New Roman" w:hAnsi="Times New Roman"/>
            <w:sz w:val="22"/>
            <w:szCs w:val="22"/>
          </w:rPr>
          <w:delText>T</w:delText>
        </w:r>
        <w:r w:rsidDel="00EE57E8">
          <w:rPr>
            <w:rFonts w:ascii="Times New Roman" w:hAnsi="Times New Roman"/>
            <w:sz w:val="22"/>
            <w:szCs w:val="22"/>
          </w:rPr>
          <w:delText xml:space="preserve">he proportion comparison chosen data </w:delText>
        </w:r>
        <w:r w:rsidR="0032213D" w:rsidDel="00EE57E8">
          <w:rPr>
            <w:rFonts w:ascii="Times New Roman" w:hAnsi="Times New Roman"/>
            <w:sz w:val="22"/>
            <w:szCs w:val="22"/>
          </w:rPr>
          <w:delText xml:space="preserve">was fit </w:delText>
        </w:r>
        <w:r w:rsidDel="00EE57E8">
          <w:rPr>
            <w:rFonts w:ascii="Times New Roman" w:hAnsi="Times New Roman"/>
            <w:sz w:val="22"/>
            <w:szCs w:val="22"/>
          </w:rPr>
          <w:delText xml:space="preserve">with a cumulative Gaussian using maximum likelihood methods (See Methods: Psychometric </w:delText>
        </w:r>
        <w:r w:rsidR="005552ED" w:rsidDel="00EE57E8">
          <w:rPr>
            <w:rFonts w:ascii="Times New Roman" w:hAnsi="Times New Roman"/>
            <w:sz w:val="22"/>
            <w:szCs w:val="22"/>
          </w:rPr>
          <w:delText>Function</w:delText>
        </w:r>
        <w:r w:rsidDel="00EE57E8">
          <w:rPr>
            <w:rFonts w:ascii="Times New Roman" w:hAnsi="Times New Roman"/>
            <w:sz w:val="22"/>
            <w:szCs w:val="22"/>
          </w:rPr>
          <w:delText xml:space="preserve">). </w:delText>
        </w:r>
        <w:r w:rsidR="00904C28" w:rsidDel="00EE57E8">
          <w:rPr>
            <w:rFonts w:ascii="Times New Roman" w:hAnsi="Times New Roman"/>
            <w:sz w:val="22"/>
            <w:szCs w:val="22"/>
          </w:rPr>
          <w:delText>T</w:delText>
        </w:r>
        <w:r w:rsidDel="00EE57E8">
          <w:rPr>
            <w:rFonts w:ascii="Times New Roman" w:hAnsi="Times New Roman"/>
            <w:sz w:val="22"/>
            <w:szCs w:val="22"/>
          </w:rPr>
          <w:delText xml:space="preserve">he threshold </w:delText>
        </w:r>
        <w:r w:rsidR="00904C28" w:rsidDel="00EE57E8">
          <w:rPr>
            <w:rFonts w:ascii="Times New Roman" w:hAnsi="Times New Roman"/>
            <w:sz w:val="22"/>
            <w:szCs w:val="22"/>
          </w:rPr>
          <w:delText xml:space="preserve">was defined </w:delText>
        </w:r>
        <w:r w:rsidDel="00EE57E8">
          <w:rPr>
            <w:rFonts w:ascii="Times New Roman" w:hAnsi="Times New Roman"/>
            <w:sz w:val="22"/>
            <w:szCs w:val="22"/>
          </w:rPr>
          <w:delText xml:space="preserve">as the difference between the LRF of the target object at </w:delText>
        </w:r>
        <w:r w:rsidR="00F13E84" w:rsidDel="00EE57E8">
          <w:rPr>
            <w:rFonts w:ascii="Times New Roman" w:hAnsi="Times New Roman"/>
            <w:sz w:val="22"/>
            <w:szCs w:val="22"/>
          </w:rPr>
          <w:delText xml:space="preserve">proportion </w:delText>
        </w:r>
        <w:r w:rsidDel="00EE57E8">
          <w:rPr>
            <w:rFonts w:ascii="Times New Roman" w:hAnsi="Times New Roman"/>
            <w:sz w:val="22"/>
            <w:szCs w:val="22"/>
          </w:rPr>
          <w:delText xml:space="preserve">comparison chosen </w:delText>
        </w:r>
        <w:r w:rsidR="00526C12" w:rsidDel="00EE57E8">
          <w:rPr>
            <w:rFonts w:ascii="Times New Roman" w:hAnsi="Times New Roman"/>
            <w:sz w:val="22"/>
            <w:szCs w:val="22"/>
          </w:rPr>
          <w:delText>0.</w:delText>
        </w:r>
        <w:r w:rsidDel="00EE57E8">
          <w:rPr>
            <w:rFonts w:ascii="Times New Roman" w:hAnsi="Times New Roman"/>
            <w:sz w:val="22"/>
            <w:szCs w:val="22"/>
          </w:rPr>
          <w:delText xml:space="preserve">76 and </w:delText>
        </w:r>
        <w:r w:rsidR="00526C12" w:rsidDel="00EE57E8">
          <w:rPr>
            <w:rFonts w:ascii="Times New Roman" w:hAnsi="Times New Roman"/>
            <w:sz w:val="22"/>
            <w:szCs w:val="22"/>
          </w:rPr>
          <w:delText>0.</w:delText>
        </w:r>
        <w:r w:rsidDel="00EE57E8">
          <w:rPr>
            <w:rFonts w:ascii="Times New Roman" w:hAnsi="Times New Roman"/>
            <w:sz w:val="22"/>
            <w:szCs w:val="22"/>
          </w:rPr>
          <w:delText>50</w:delText>
        </w:r>
        <w:r w:rsidR="00E377D4" w:rsidDel="00EE57E8">
          <w:rPr>
            <w:rFonts w:ascii="Times New Roman" w:hAnsi="Times New Roman"/>
            <w:sz w:val="22"/>
            <w:szCs w:val="22"/>
          </w:rPr>
          <w:delText xml:space="preserve"> (</w:delText>
        </w:r>
        <w:r w:rsidR="006F46DC" w:rsidDel="00EE57E8">
          <w:rPr>
            <w:rFonts w:ascii="Times New Roman" w:hAnsi="Times New Roman"/>
            <w:sz w:val="22"/>
            <w:szCs w:val="22"/>
          </w:rPr>
          <w:delText>i.e.,</w:delText>
        </w:r>
        <w:r w:rsidR="00E377D4" w:rsidDel="00EE57E8">
          <w:rPr>
            <w:rFonts w:ascii="Times New Roman" w:hAnsi="Times New Roman"/>
            <w:sz w:val="22"/>
            <w:szCs w:val="22"/>
          </w:rPr>
          <w:delText xml:space="preserve"> d-prime = 1.0 in a two</w:delText>
        </w:r>
        <w:r w:rsidR="0070791A" w:rsidDel="00EE57E8">
          <w:rPr>
            <w:rFonts w:ascii="Times New Roman" w:hAnsi="Times New Roman"/>
            <w:sz w:val="22"/>
            <w:szCs w:val="22"/>
          </w:rPr>
          <w:delText>-</w:delText>
        </w:r>
        <w:r w:rsidR="00E377D4" w:rsidDel="00EE57E8">
          <w:rPr>
            <w:rFonts w:ascii="Times New Roman" w:hAnsi="Times New Roman"/>
            <w:sz w:val="22"/>
            <w:szCs w:val="22"/>
          </w:rPr>
          <w:delText>interval task)</w:delText>
        </w:r>
        <w:r w:rsidR="00526C12" w:rsidDel="00EE57E8">
          <w:rPr>
            <w:rFonts w:ascii="Times New Roman" w:hAnsi="Times New Roman"/>
            <w:sz w:val="22"/>
            <w:szCs w:val="22"/>
          </w:rPr>
          <w:delText>, as determined from the cumulative Gaussian fit</w:delText>
        </w:r>
        <w:r w:rsidDel="00EE57E8">
          <w:rPr>
            <w:rFonts w:ascii="Times New Roman" w:hAnsi="Times New Roman"/>
            <w:sz w:val="22"/>
            <w:szCs w:val="22"/>
          </w:rPr>
          <w:delText>.</w:delText>
        </w:r>
      </w:del>
      <w:del w:id="134" w:author="Vijay Singh" w:date="2021-08-15T11:34:00Z">
        <w:r w:rsidDel="00EE57E8">
          <w:rPr>
            <w:rFonts w:ascii="Times New Roman" w:hAnsi="Times New Roman"/>
            <w:sz w:val="22"/>
            <w:szCs w:val="22"/>
          </w:rPr>
          <w:delText xml:space="preserve"> </w:delText>
        </w:r>
      </w:del>
      <w:ins w:id="135" w:author="Vijay Singh" w:date="2021-08-15T11:42:00Z">
        <w:r w:rsidR="00FD5F49">
          <w:rPr>
            <w:rFonts w:ascii="Times New Roman" w:hAnsi="Times New Roman"/>
            <w:sz w:val="22"/>
            <w:szCs w:val="22"/>
          </w:rPr>
          <w:t xml:space="preserve"> </w:t>
        </w:r>
      </w:ins>
      <w:ins w:id="136" w:author="Vijay Singh" w:date="2021-08-15T11:43:00Z">
        <w:r w:rsidR="00A167BE">
          <w:rPr>
            <w:rFonts w:ascii="Times New Roman" w:hAnsi="Times New Roman"/>
            <w:sz w:val="22"/>
            <w:szCs w:val="22"/>
          </w:rPr>
          <w:t>We measured d</w:t>
        </w:r>
      </w:ins>
      <w:ins w:id="137" w:author="Vijay Singh" w:date="2021-08-15T11:03:00Z">
        <w:r w:rsidR="00A22ED6">
          <w:rPr>
            <w:rFonts w:ascii="Times New Roman" w:hAnsi="Times New Roman"/>
            <w:sz w:val="22"/>
            <w:szCs w:val="22"/>
          </w:rPr>
          <w:t xml:space="preserve">iscrimination thresholds </w:t>
        </w:r>
      </w:ins>
      <w:ins w:id="138" w:author="Vijay Singh" w:date="2021-08-15T11:43:00Z">
        <w:r w:rsidR="003675AF">
          <w:rPr>
            <w:rFonts w:ascii="Times New Roman" w:hAnsi="Times New Roman"/>
            <w:sz w:val="22"/>
            <w:szCs w:val="22"/>
          </w:rPr>
          <w:t xml:space="preserve">of four human observers </w:t>
        </w:r>
        <w:r w:rsidR="00A167BE">
          <w:rPr>
            <w:rFonts w:ascii="Times New Roman" w:hAnsi="Times New Roman"/>
            <w:sz w:val="22"/>
            <w:szCs w:val="22"/>
          </w:rPr>
          <w:t xml:space="preserve">at </w:t>
        </w:r>
      </w:ins>
      <w:ins w:id="139" w:author="Vijay Singh" w:date="2021-08-15T11:03:00Z">
        <w:r w:rsidR="00A22ED6">
          <w:rPr>
            <w:rFonts w:ascii="Times New Roman" w:hAnsi="Times New Roman"/>
            <w:sz w:val="22"/>
            <w:szCs w:val="22"/>
          </w:rPr>
          <w:t>six values of the covariance scalar.</w:t>
        </w:r>
      </w:ins>
      <w:ins w:id="140" w:author="Vijay Singh" w:date="2021-08-15T11:44:00Z">
        <w:r w:rsidR="003675AF">
          <w:rPr>
            <w:rFonts w:ascii="Times New Roman" w:hAnsi="Times New Roman"/>
            <w:sz w:val="22"/>
            <w:szCs w:val="22"/>
          </w:rPr>
          <w:t xml:space="preserve"> The </w:t>
        </w:r>
      </w:ins>
      <w:ins w:id="141" w:author="Vijay Singh" w:date="2021-08-15T11:46:00Z">
        <w:r w:rsidR="002A4C90">
          <w:rPr>
            <w:rFonts w:ascii="Times New Roman" w:hAnsi="Times New Roman"/>
            <w:sz w:val="22"/>
            <w:szCs w:val="22"/>
          </w:rPr>
          <w:t xml:space="preserve">threshold was measured three times for each observer and </w:t>
        </w:r>
      </w:ins>
      <w:ins w:id="142" w:author="Vijay Singh" w:date="2021-08-15T11:47:00Z">
        <w:r w:rsidR="002A4C90">
          <w:rPr>
            <w:rFonts w:ascii="Times New Roman" w:hAnsi="Times New Roman"/>
            <w:sz w:val="22"/>
            <w:szCs w:val="22"/>
          </w:rPr>
          <w:t>each value of covariance scalar (Figure 4).</w:t>
        </w:r>
        <w:r w:rsidR="00AD0F9A">
          <w:rPr>
            <w:rFonts w:ascii="Times New Roman" w:hAnsi="Times New Roman"/>
            <w:sz w:val="22"/>
            <w:szCs w:val="22"/>
          </w:rPr>
          <w:t xml:space="preserve"> The data was fit with a cumulative normal function to get the discriminatio</w:t>
        </w:r>
      </w:ins>
      <w:ins w:id="143" w:author="Vijay Singh" w:date="2021-08-15T11:48:00Z">
        <w:r w:rsidR="00AD0F9A">
          <w:rPr>
            <w:rFonts w:ascii="Times New Roman" w:hAnsi="Times New Roman"/>
            <w:sz w:val="22"/>
            <w:szCs w:val="22"/>
          </w:rPr>
          <w:t>n threshold (See Appendix: Table 2).</w:t>
        </w:r>
      </w:ins>
    </w:p>
    <w:p w14:paraId="26F6F5BD" w14:textId="57A71B40" w:rsidR="003741FC" w:rsidRDefault="003741FC">
      <w:pPr>
        <w:rPr>
          <w:rFonts w:cs="Arial Unicode MS"/>
          <w:color w:val="000000"/>
          <w:sz w:val="22"/>
          <w:szCs w:val="22"/>
          <w14:textOutline w14:w="0" w14:cap="flat" w14:cmpd="sng" w14:algn="ctr">
            <w14:noFill/>
            <w14:prstDash w14:val="solid"/>
            <w14:bevel/>
          </w14:textOutline>
        </w:rPr>
      </w:pPr>
    </w:p>
    <w:p w14:paraId="58BE7E20" w14:textId="6A9AC86E" w:rsidR="0004085B" w:rsidRDefault="00830E1D" w:rsidP="0004085B">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.2 </w:t>
      </w:r>
      <w:r w:rsidR="00554DFF">
        <w:rPr>
          <w:rFonts w:ascii="Times New Roman" w:hAnsi="Times New Roman"/>
          <w:b/>
          <w:bCs/>
          <w:sz w:val="22"/>
          <w:szCs w:val="22"/>
        </w:rPr>
        <w:t xml:space="preserve">Human lightness discrimination thresholds increase with </w:t>
      </w:r>
      <w:r w:rsidR="00831764">
        <w:rPr>
          <w:rFonts w:ascii="Times New Roman" w:hAnsi="Times New Roman"/>
          <w:b/>
          <w:bCs/>
          <w:sz w:val="22"/>
          <w:szCs w:val="22"/>
        </w:rPr>
        <w:t>background object reflectance variation</w:t>
      </w:r>
    </w:p>
    <w:p w14:paraId="2D2D3A17" w14:textId="77777777" w:rsidR="00804C53" w:rsidRDefault="00804C53" w:rsidP="0004085B">
      <w:pPr>
        <w:pStyle w:val="Default"/>
        <w:spacing w:before="0"/>
        <w:rPr>
          <w:rFonts w:ascii="Times New Roman" w:hAnsi="Times New Roman"/>
          <w:sz w:val="22"/>
          <w:szCs w:val="22"/>
        </w:rPr>
      </w:pPr>
    </w:p>
    <w:p w14:paraId="78A3BA4F" w14:textId="5A1F8E8A" w:rsidR="00DC4E76" w:rsidRPr="008F1628" w:rsidRDefault="004166D5" w:rsidP="008F1628">
      <w:pPr>
        <w:pStyle w:val="Default"/>
        <w:spacing w:before="0"/>
        <w:rPr>
          <w:rFonts w:ascii="Times New Roman" w:hAnsi="Times New Roman" w:cs="Times New Roman"/>
          <w:sz w:val="22"/>
          <w:szCs w:val="22"/>
        </w:rPr>
      </w:pPr>
      <w:r w:rsidRPr="008F1628">
        <w:rPr>
          <w:rFonts w:ascii="Times New Roman" w:hAnsi="Times New Roman" w:cs="Times New Roman"/>
          <w:sz w:val="22"/>
          <w:szCs w:val="22"/>
        </w:rPr>
        <w:t xml:space="preserve">Figure </w:t>
      </w:r>
      <w:r w:rsidR="00BE7AFC">
        <w:rPr>
          <w:rFonts w:ascii="Times New Roman" w:hAnsi="Times New Roman" w:cs="Times New Roman"/>
          <w:sz w:val="22"/>
          <w:szCs w:val="22"/>
        </w:rPr>
        <w:t>5</w:t>
      </w:r>
      <w:r w:rsidR="00BE7AFC" w:rsidRPr="008F1628">
        <w:rPr>
          <w:rFonts w:ascii="Times New Roman" w:hAnsi="Times New Roman" w:cs="Times New Roman"/>
          <w:sz w:val="22"/>
          <w:szCs w:val="22"/>
        </w:rPr>
        <w:t xml:space="preserve"> </w:t>
      </w:r>
      <w:r w:rsidRPr="008F1628">
        <w:rPr>
          <w:rFonts w:ascii="Times New Roman" w:hAnsi="Times New Roman" w:cs="Times New Roman"/>
          <w:sz w:val="22"/>
          <w:szCs w:val="22"/>
        </w:rPr>
        <w:t xml:space="preserve">shows how discrimination thresholds change with the amount of variability in the spectra of the background objects. Mean log threshold squared (averaged across </w:t>
      </w:r>
      <w:r w:rsidRPr="008F1628">
        <w:rPr>
          <w:rStyle w:val="None"/>
          <w:rFonts w:ascii="Times New Roman" w:hAnsi="Times New Roman" w:cs="Times New Roman"/>
          <w:color w:val="000000" w:themeColor="text1"/>
          <w:sz w:val="22"/>
          <w:szCs w:val="22"/>
        </w:rPr>
        <w:t>observer</w:t>
      </w:r>
      <w:r w:rsidRPr="008F1628">
        <w:rPr>
          <w:rFonts w:ascii="Times New Roman" w:hAnsi="Times New Roman" w:cs="Times New Roman"/>
          <w:sz w:val="22"/>
          <w:szCs w:val="22"/>
        </w:rPr>
        <w:t>s, N = 4) is plotted against the log of the covariance scalar. For low values of the covariance scalar, the thresholds are nearly constant. As the covariance scalar increases, log squared threshold rises approximately linearly with log covariance</w:t>
      </w:r>
      <w:r w:rsidR="00804C53" w:rsidRPr="008F1628">
        <w:rPr>
          <w:rFonts w:ascii="Times New Roman" w:hAnsi="Times New Roman" w:cs="Times New Roman"/>
          <w:sz w:val="22"/>
          <w:szCs w:val="22"/>
        </w:rPr>
        <w:t xml:space="preserve"> </w:t>
      </w:r>
      <w:r w:rsidR="0004085B" w:rsidRPr="008F1628">
        <w:rPr>
          <w:rFonts w:ascii="Times New Roman" w:hAnsi="Times New Roman" w:cs="Times New Roman"/>
          <w:sz w:val="22"/>
          <w:szCs w:val="22"/>
        </w:rPr>
        <w:t>scalar</w:t>
      </w:r>
      <w:r w:rsidR="00C6744D" w:rsidRPr="008F1628">
        <w:rPr>
          <w:rFonts w:ascii="Times New Roman" w:hAnsi="Times New Roman" w:cs="Times New Roman"/>
          <w:sz w:val="22"/>
          <w:szCs w:val="22"/>
        </w:rPr>
        <w:t>, a</w:t>
      </w:r>
      <w:r w:rsidR="0004085B" w:rsidRPr="008F1628">
        <w:rPr>
          <w:rFonts w:ascii="Times New Roman" w:hAnsi="Times New Roman" w:cs="Times New Roman"/>
          <w:sz w:val="22"/>
          <w:szCs w:val="22"/>
        </w:rPr>
        <w:t xml:space="preserve"> dependence </w:t>
      </w:r>
      <w:r w:rsidR="00815E09" w:rsidRPr="008F1628">
        <w:rPr>
          <w:rFonts w:ascii="Times New Roman" w:hAnsi="Times New Roman" w:cs="Times New Roman"/>
          <w:sz w:val="22"/>
          <w:szCs w:val="22"/>
        </w:rPr>
        <w:t xml:space="preserve">predicted by </w:t>
      </w:r>
      <w:r w:rsidR="00D37CBF" w:rsidRPr="008F1628">
        <w:rPr>
          <w:rFonts w:ascii="Times New Roman" w:hAnsi="Times New Roman" w:cs="Times New Roman"/>
          <w:sz w:val="22"/>
          <w:szCs w:val="22"/>
        </w:rPr>
        <w:t xml:space="preserve">a simple model based on </w:t>
      </w:r>
      <w:r w:rsidR="00361F39" w:rsidRPr="008F1628">
        <w:rPr>
          <w:rFonts w:ascii="Times New Roman" w:hAnsi="Times New Roman" w:cs="Times New Roman"/>
          <w:sz w:val="22"/>
          <w:szCs w:val="22"/>
        </w:rPr>
        <w:t>Signal Detection Theory</w:t>
      </w:r>
      <w:r w:rsidR="00554DFF" w:rsidRPr="008F1628">
        <w:rPr>
          <w:rFonts w:ascii="Times New Roman" w:hAnsi="Times New Roman" w:cs="Times New Roman"/>
          <w:sz w:val="22"/>
          <w:szCs w:val="22"/>
        </w:rPr>
        <w:t xml:space="preserve"> (</w:t>
      </w:r>
      <w:r w:rsidR="0004085B" w:rsidRPr="008F1628">
        <w:rPr>
          <w:rFonts w:ascii="Times New Roman" w:hAnsi="Times New Roman" w:cs="Times New Roman"/>
          <w:sz w:val="22"/>
          <w:szCs w:val="22"/>
        </w:rPr>
        <w:t xml:space="preserve">Figure </w:t>
      </w:r>
      <w:r w:rsidR="00A01C55">
        <w:rPr>
          <w:rFonts w:ascii="Times New Roman" w:hAnsi="Times New Roman" w:cs="Times New Roman"/>
          <w:sz w:val="22"/>
          <w:szCs w:val="22"/>
        </w:rPr>
        <w:t>5</w:t>
      </w:r>
      <w:r w:rsidR="0004085B" w:rsidRPr="008F1628">
        <w:rPr>
          <w:rFonts w:ascii="Times New Roman" w:hAnsi="Times New Roman" w:cs="Times New Roman"/>
          <w:sz w:val="22"/>
          <w:szCs w:val="22"/>
        </w:rPr>
        <w:t>;</w:t>
      </w:r>
      <w:r w:rsidR="0092304B" w:rsidRPr="008F1628">
        <w:rPr>
          <w:rFonts w:ascii="Times New Roman" w:hAnsi="Times New Roman" w:cs="Times New Roman"/>
          <w:sz w:val="22"/>
          <w:szCs w:val="22"/>
        </w:rPr>
        <w:t xml:space="preserve"> see</w:t>
      </w:r>
      <w:r w:rsidR="0004085B" w:rsidRPr="008F1628">
        <w:rPr>
          <w:rFonts w:ascii="Times New Roman" w:hAnsi="Times New Roman" w:cs="Times New Roman"/>
          <w:sz w:val="22"/>
          <w:szCs w:val="22"/>
        </w:rPr>
        <w:t xml:space="preserve"> </w:t>
      </w:r>
      <w:r w:rsidR="00484B28" w:rsidRPr="008F1628">
        <w:rPr>
          <w:rFonts w:ascii="Times New Roman" w:hAnsi="Times New Roman" w:cs="Times New Roman"/>
          <w:sz w:val="22"/>
          <w:szCs w:val="22"/>
        </w:rPr>
        <w:t xml:space="preserve">below and </w:t>
      </w:r>
      <w:r w:rsidR="00554DFF" w:rsidRPr="008F1628">
        <w:rPr>
          <w:rFonts w:ascii="Times New Roman" w:hAnsi="Times New Roman" w:cs="Times New Roman"/>
          <w:sz w:val="22"/>
          <w:szCs w:val="22"/>
        </w:rPr>
        <w:t xml:space="preserve">Methods: </w:t>
      </w:r>
      <w:r w:rsidR="00CF5E53" w:rsidRPr="008F1628">
        <w:rPr>
          <w:rFonts w:ascii="Times New Roman" w:hAnsi="Times New Roman" w:cs="Times New Roman"/>
          <w:sz w:val="22"/>
          <w:szCs w:val="22"/>
        </w:rPr>
        <w:t xml:space="preserve">Signal Detection </w:t>
      </w:r>
      <w:r w:rsidR="003E6D6B" w:rsidRPr="008F1628">
        <w:rPr>
          <w:rFonts w:ascii="Times New Roman" w:hAnsi="Times New Roman" w:cs="Times New Roman"/>
          <w:sz w:val="22"/>
          <w:szCs w:val="22"/>
        </w:rPr>
        <w:t xml:space="preserve">Theory </w:t>
      </w:r>
      <w:r w:rsidR="00CF5E53" w:rsidRPr="008F1628">
        <w:rPr>
          <w:rFonts w:ascii="Times New Roman" w:hAnsi="Times New Roman" w:cs="Times New Roman"/>
          <w:sz w:val="22"/>
          <w:szCs w:val="22"/>
        </w:rPr>
        <w:t>Model</w:t>
      </w:r>
      <w:r w:rsidR="00554DFF" w:rsidRPr="008F1628">
        <w:rPr>
          <w:rFonts w:ascii="Times New Roman" w:hAnsi="Times New Roman" w:cs="Times New Roman"/>
          <w:sz w:val="22"/>
          <w:szCs w:val="22"/>
        </w:rPr>
        <w:t>).</w:t>
      </w:r>
      <w:r w:rsidR="007B4E86" w:rsidRPr="008F1628">
        <w:rPr>
          <w:rFonts w:ascii="Times New Roman" w:hAnsi="Times New Roman" w:cs="Times New Roman"/>
          <w:sz w:val="22"/>
          <w:szCs w:val="22"/>
        </w:rPr>
        <w:t xml:space="preserve"> </w:t>
      </w:r>
    </w:p>
    <w:p w14:paraId="7E0123E4" w14:textId="77777777" w:rsidR="00DC4E76" w:rsidRPr="00655B17" w:rsidRDefault="00DC4E76" w:rsidP="009F434F">
      <w:pPr>
        <w:pStyle w:val="Default"/>
        <w:spacing w:before="0"/>
        <w:rPr>
          <w:rFonts w:ascii="Times New Roman" w:hAnsi="Times New Roman"/>
          <w:sz w:val="22"/>
          <w:szCs w:val="22"/>
        </w:rPr>
      </w:pPr>
    </w:p>
    <w:p w14:paraId="5F57E3D4" w14:textId="1684911E" w:rsidR="007B4E86" w:rsidRDefault="0092304B" w:rsidP="009F434F">
      <w:pPr>
        <w:pStyle w:val="Default"/>
        <w:spacing w:before="0"/>
        <w:rPr>
          <w:rFonts w:ascii="Times New Roman" w:hAnsi="Times New Roman"/>
          <w:sz w:val="22"/>
          <w:szCs w:val="22"/>
        </w:rPr>
      </w:pPr>
      <w:r w:rsidRPr="00655B17">
        <w:rPr>
          <w:rFonts w:ascii="Times New Roman" w:hAnsi="Times New Roman"/>
          <w:sz w:val="22"/>
          <w:szCs w:val="22"/>
        </w:rPr>
        <w:t>When the covariance scalar</w:t>
      </w:r>
      <w:r>
        <w:rPr>
          <w:rFonts w:ascii="Times New Roman" w:hAnsi="Times New Roman"/>
          <w:sz w:val="22"/>
          <w:szCs w:val="22"/>
        </w:rPr>
        <w:t xml:space="preserve"> is 0, </w:t>
      </w:r>
      <w:r w:rsidR="006C5922">
        <w:rPr>
          <w:rFonts w:ascii="Times New Roman" w:hAnsi="Times New Roman"/>
          <w:sz w:val="22"/>
          <w:szCs w:val="22"/>
        </w:rPr>
        <w:t>we conceptualize</w:t>
      </w:r>
      <w:r>
        <w:rPr>
          <w:rFonts w:ascii="Times New Roman" w:hAnsi="Times New Roman"/>
          <w:sz w:val="22"/>
          <w:szCs w:val="22"/>
        </w:rPr>
        <w:t xml:space="preserve"> performance </w:t>
      </w:r>
      <w:r w:rsidR="006C5922">
        <w:rPr>
          <w:rFonts w:ascii="Times New Roman" w:hAnsi="Times New Roman"/>
          <w:sz w:val="22"/>
          <w:szCs w:val="22"/>
        </w:rPr>
        <w:t>as limited by two factors</w:t>
      </w:r>
      <w:r w:rsidR="009C292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&lt;EndNote&gt;&lt;Cite&gt;&lt;Author&gt;Pelli&lt;/Author&gt;&lt;Year&gt;1999&lt;/Year&gt;&lt;RecNum&gt;30&lt;/RecNum&gt;&lt;IDText&gt;10069051&lt;/IDText&gt;&lt;DisplayText&gt;(Pelli &amp;amp; Farell, 1999)&lt;/DisplayText&gt;&lt;record&gt;&lt;rec-number&gt;30&lt;/rec-number&gt;&lt;foreign-keys&gt;&lt;key app="EN" db-id="zr5fzd222xvvdvewxvlv0eemp5f5rezev9p2" timestamp="1620224998"&gt;30&lt;/key&gt;&lt;/foreign-keys&gt;&lt;ref-type name="Journal Article"&gt;17&lt;/ref-type&gt;&lt;contributors&gt;&lt;authors&gt;&lt;author&gt;Pelli, D. G.&lt;/author&gt;&lt;author&gt;Farell, B.&lt;/author&gt;&lt;/authors&gt;&lt;/contributors&gt;&lt;auth-address&gt;New York University, New York 10003, USA. denis@psych.nyu.edu&lt;/auth-address&gt;&lt;titles&gt;&lt;title&gt;Why use noise?&lt;/title&gt;&lt;secondary-title&gt;Journal of the Optical Society of America A&lt;/secondary-title&gt;&lt;alt-title&gt;Journal of the Optical Society of America. A, Optics, image science, and vision&lt;/alt-title&gt;&lt;/titles&gt;&lt;periodical&gt;&lt;full-title&gt;Journal of the Optical Society of America A&lt;/full-title&gt;&lt;/periodical&gt;&lt;pages&gt;647-53&lt;/pages&gt;&lt;volume&gt;16&lt;/volume&gt;&lt;number&gt;3&lt;/number&gt;&lt;keywords&gt;&lt;keyword&gt;*Artifacts&lt;/keyword&gt;&lt;keyword&gt;Humans&lt;/keyword&gt;&lt;keyword&gt;*Models, Biological&lt;/keyword&gt;&lt;keyword&gt;Sensory Thresholds/physiology&lt;/keyword&gt;&lt;keyword&gt;Vision, Ocular/*physiology&lt;/keyword&gt;&lt;/keywords&gt;&lt;dates&gt;&lt;year&gt;1999&lt;/year&gt;&lt;pub-dates&gt;&lt;date&gt;Mar&lt;/date&gt;&lt;/pub-dates&gt;&lt;/dates&gt;&lt;isbn&gt;1084-7529 (Print)&amp;#xD;1084-7529 (Linking)&lt;/isbn&gt;&lt;accession-num&gt;10069051&lt;/accession-num&gt;&lt;urls&gt;&lt;related-urls&gt;&lt;url&gt;http://www.ncbi.nlm.nih.gov/pubmed/10069051&lt;/url&gt;&lt;/related-urls&gt;&lt;/urls&gt;&lt;/record&gt;&lt;/Cite&gt;&lt;/EndNote&gt;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(Pelli &amp; Farell, 1999)</w:t>
      </w:r>
      <w:r w:rsidR="00B66158">
        <w:rPr>
          <w:rFonts w:ascii="Times New Roman" w:hAnsi="Times New Roman"/>
          <w:sz w:val="22"/>
          <w:szCs w:val="22"/>
        </w:rPr>
        <w:fldChar w:fldCharType="end"/>
      </w:r>
      <w:r w:rsidR="006C5922">
        <w:rPr>
          <w:rFonts w:ascii="Times New Roman" w:hAnsi="Times New Roman"/>
          <w:sz w:val="22"/>
          <w:szCs w:val="22"/>
        </w:rPr>
        <w:t>. One</w:t>
      </w:r>
      <w:r w:rsidR="00FA49E6">
        <w:rPr>
          <w:rFonts w:ascii="Times New Roman" w:hAnsi="Times New Roman"/>
          <w:sz w:val="22"/>
          <w:szCs w:val="22"/>
        </w:rPr>
        <w:t xml:space="preserve"> factor</w:t>
      </w:r>
      <w:r w:rsidR="006C5922">
        <w:rPr>
          <w:rFonts w:ascii="Times New Roman" w:hAnsi="Times New Roman"/>
          <w:sz w:val="22"/>
          <w:szCs w:val="22"/>
        </w:rPr>
        <w:t xml:space="preserve"> is </w:t>
      </w:r>
      <w:r w:rsidR="00663BE3">
        <w:rPr>
          <w:rFonts w:ascii="Times New Roman" w:hAnsi="Times New Roman"/>
          <w:sz w:val="22"/>
          <w:szCs w:val="22"/>
        </w:rPr>
        <w:t xml:space="preserve">the </w:t>
      </w:r>
      <w:r w:rsidR="006C5922">
        <w:rPr>
          <w:rFonts w:ascii="Times New Roman" w:hAnsi="Times New Roman"/>
          <w:sz w:val="22"/>
          <w:szCs w:val="22"/>
        </w:rPr>
        <w:t xml:space="preserve">internal variability in the observer’s representation of target object lightness. The other </w:t>
      </w:r>
      <w:r w:rsidR="00EE060B">
        <w:rPr>
          <w:rFonts w:ascii="Times New Roman" w:hAnsi="Times New Roman"/>
          <w:sz w:val="22"/>
          <w:szCs w:val="22"/>
        </w:rPr>
        <w:t xml:space="preserve">factor </w:t>
      </w:r>
      <w:r w:rsidR="006C5922">
        <w:rPr>
          <w:rFonts w:ascii="Times New Roman" w:hAnsi="Times New Roman"/>
          <w:sz w:val="22"/>
          <w:szCs w:val="22"/>
        </w:rPr>
        <w:t>is the efficiency with which the observer’s decision processes make use of the information provided by this representation.</w:t>
      </w:r>
      <w:r w:rsidR="007B4E86">
        <w:rPr>
          <w:rFonts w:ascii="Times New Roman" w:hAnsi="Times New Roman"/>
          <w:sz w:val="22"/>
          <w:szCs w:val="22"/>
        </w:rPr>
        <w:t xml:space="preserve"> Our experiments </w:t>
      </w:r>
      <w:r w:rsidR="00EE060B">
        <w:rPr>
          <w:rFonts w:ascii="Times New Roman" w:hAnsi="Times New Roman"/>
          <w:sz w:val="22"/>
          <w:szCs w:val="22"/>
        </w:rPr>
        <w:t xml:space="preserve">cannot identify </w:t>
      </w:r>
      <w:r w:rsidR="007B4E86">
        <w:rPr>
          <w:rFonts w:ascii="Times New Roman" w:hAnsi="Times New Roman"/>
          <w:sz w:val="22"/>
          <w:szCs w:val="22"/>
        </w:rPr>
        <w:t>the relative contributions of these two conceptually distinct factors</w:t>
      </w:r>
      <w:r w:rsidR="0060543A">
        <w:rPr>
          <w:rFonts w:ascii="Times New Roman" w:hAnsi="Times New Roman"/>
          <w:sz w:val="22"/>
          <w:szCs w:val="22"/>
        </w:rPr>
        <w:t>. I</w:t>
      </w:r>
      <w:r w:rsidR="007B4E86">
        <w:rPr>
          <w:rFonts w:ascii="Times New Roman" w:hAnsi="Times New Roman"/>
          <w:sz w:val="22"/>
          <w:szCs w:val="22"/>
        </w:rPr>
        <w:t>n the following</w:t>
      </w:r>
      <w:r w:rsidR="0060543A">
        <w:rPr>
          <w:rFonts w:ascii="Times New Roman" w:hAnsi="Times New Roman"/>
          <w:sz w:val="22"/>
          <w:szCs w:val="22"/>
        </w:rPr>
        <w:t>,</w:t>
      </w:r>
      <w:r w:rsidR="007B4E86">
        <w:rPr>
          <w:rFonts w:ascii="Times New Roman" w:hAnsi="Times New Roman"/>
          <w:sz w:val="22"/>
          <w:szCs w:val="22"/>
        </w:rPr>
        <w:t xml:space="preserve"> we refer to </w:t>
      </w:r>
      <w:r w:rsidR="0060543A">
        <w:rPr>
          <w:rFonts w:ascii="Times New Roman" w:hAnsi="Times New Roman"/>
          <w:sz w:val="22"/>
          <w:szCs w:val="22"/>
        </w:rPr>
        <w:t xml:space="preserve">both factors </w:t>
      </w:r>
      <w:r w:rsidR="007B4E86">
        <w:rPr>
          <w:rFonts w:ascii="Times New Roman" w:hAnsi="Times New Roman"/>
          <w:sz w:val="22"/>
          <w:szCs w:val="22"/>
        </w:rPr>
        <w:t>collectively as the observer’s internal noise for the lightness discrimination task.</w:t>
      </w:r>
    </w:p>
    <w:p w14:paraId="058F9837" w14:textId="77777777" w:rsidR="007B4E86" w:rsidRDefault="007B4E86" w:rsidP="009F434F">
      <w:pPr>
        <w:pStyle w:val="Default"/>
        <w:spacing w:before="0"/>
        <w:rPr>
          <w:rFonts w:ascii="Times New Roman" w:hAnsi="Times New Roman"/>
          <w:sz w:val="22"/>
          <w:szCs w:val="22"/>
        </w:rPr>
      </w:pPr>
    </w:p>
    <w:p w14:paraId="7009456F" w14:textId="7B8DD475" w:rsidR="009C2926" w:rsidRDefault="007B4E86" w:rsidP="009F434F">
      <w:pPr>
        <w:pStyle w:val="Default"/>
        <w:spacing w:before="0"/>
        <w:rPr>
          <w:rFonts w:ascii="Times New Roman" w:hAnsi="Times New Roman"/>
          <w:sz w:val="22"/>
          <w:szCs w:val="22"/>
        </w:rPr>
      </w:pPr>
      <w:r>
        <w:rPr>
          <w:rFonts w:ascii="Times New Roman" w:hAnsi="Times New Roman"/>
          <w:sz w:val="22"/>
          <w:szCs w:val="22"/>
        </w:rPr>
        <w:t xml:space="preserve">As the covariance </w:t>
      </w:r>
      <w:r w:rsidR="00666053">
        <w:rPr>
          <w:rFonts w:ascii="Times New Roman" w:hAnsi="Times New Roman"/>
          <w:sz w:val="22"/>
          <w:szCs w:val="22"/>
        </w:rPr>
        <w:t>scalar</w:t>
      </w:r>
      <w:r>
        <w:rPr>
          <w:rFonts w:ascii="Times New Roman" w:hAnsi="Times New Roman"/>
          <w:sz w:val="22"/>
          <w:szCs w:val="22"/>
        </w:rPr>
        <w:t xml:space="preserve"> increases, a third factor </w:t>
      </w:r>
      <w:r w:rsidR="00633041">
        <w:rPr>
          <w:rFonts w:ascii="Times New Roman" w:hAnsi="Times New Roman"/>
          <w:sz w:val="22"/>
          <w:szCs w:val="22"/>
        </w:rPr>
        <w:t>becomes important</w:t>
      </w:r>
      <w:r>
        <w:rPr>
          <w:rFonts w:ascii="Times New Roman" w:hAnsi="Times New Roman"/>
          <w:sz w:val="22"/>
          <w:szCs w:val="22"/>
        </w:rPr>
        <w:t xml:space="preserve">. This </w:t>
      </w:r>
      <w:r w:rsidR="00BB16C9">
        <w:rPr>
          <w:rFonts w:ascii="Times New Roman" w:hAnsi="Times New Roman"/>
          <w:sz w:val="22"/>
          <w:szCs w:val="22"/>
        </w:rPr>
        <w:t xml:space="preserve">factor </w:t>
      </w:r>
      <w:r>
        <w:rPr>
          <w:rFonts w:ascii="Times New Roman" w:hAnsi="Times New Roman"/>
          <w:sz w:val="22"/>
          <w:szCs w:val="22"/>
        </w:rPr>
        <w:t xml:space="preserve">is the </w:t>
      </w:r>
      <w:r w:rsidR="009762B1">
        <w:rPr>
          <w:rFonts w:ascii="Times New Roman" w:hAnsi="Times New Roman"/>
          <w:sz w:val="22"/>
          <w:szCs w:val="22"/>
        </w:rPr>
        <w:t xml:space="preserve">impact of </w:t>
      </w:r>
      <w:r w:rsidR="00B5665D">
        <w:rPr>
          <w:rFonts w:ascii="Times New Roman" w:hAnsi="Times New Roman"/>
          <w:sz w:val="22"/>
          <w:szCs w:val="22"/>
        </w:rPr>
        <w:t xml:space="preserve">background </w:t>
      </w:r>
      <w:r w:rsidR="008E6BA8">
        <w:rPr>
          <w:rFonts w:ascii="Times New Roman" w:hAnsi="Times New Roman"/>
          <w:sz w:val="22"/>
          <w:szCs w:val="22"/>
        </w:rPr>
        <w:t xml:space="preserve">object surface </w:t>
      </w:r>
      <w:r>
        <w:rPr>
          <w:rFonts w:ascii="Times New Roman" w:hAnsi="Times New Roman"/>
          <w:sz w:val="22"/>
          <w:szCs w:val="22"/>
        </w:rPr>
        <w:t xml:space="preserve">variability </w:t>
      </w:r>
      <w:r w:rsidR="009762B1">
        <w:rPr>
          <w:rFonts w:ascii="Times New Roman" w:hAnsi="Times New Roman"/>
          <w:sz w:val="22"/>
          <w:szCs w:val="22"/>
        </w:rPr>
        <w:t xml:space="preserve">on </w:t>
      </w:r>
      <w:r w:rsidR="00772AA2">
        <w:rPr>
          <w:rFonts w:ascii="Times New Roman" w:hAnsi="Times New Roman"/>
          <w:sz w:val="22"/>
          <w:szCs w:val="22"/>
        </w:rPr>
        <w:t xml:space="preserve">the </w:t>
      </w:r>
      <w:r w:rsidR="00591C00">
        <w:rPr>
          <w:rFonts w:ascii="Times New Roman" w:hAnsi="Times New Roman"/>
          <w:sz w:val="22"/>
          <w:szCs w:val="22"/>
        </w:rPr>
        <w:t xml:space="preserve">observer’s </w:t>
      </w:r>
      <w:r w:rsidR="00802B44">
        <w:rPr>
          <w:rFonts w:ascii="Times New Roman" w:hAnsi="Times New Roman"/>
          <w:sz w:val="22"/>
          <w:szCs w:val="22"/>
        </w:rPr>
        <w:t>representation of target object lightness.</w:t>
      </w:r>
      <w:r>
        <w:rPr>
          <w:rFonts w:ascii="Times New Roman" w:hAnsi="Times New Roman"/>
          <w:sz w:val="22"/>
          <w:szCs w:val="22"/>
        </w:rPr>
        <w:t xml:space="preserve"> </w:t>
      </w:r>
      <w:r w:rsidR="00802B44">
        <w:rPr>
          <w:rFonts w:ascii="Times New Roman" w:hAnsi="Times New Roman"/>
          <w:sz w:val="22"/>
          <w:szCs w:val="22"/>
        </w:rPr>
        <w:t xml:space="preserve">At low values of the covariance scalar, internal noise </w:t>
      </w:r>
      <w:r w:rsidR="006524CD">
        <w:rPr>
          <w:rFonts w:ascii="Times New Roman" w:hAnsi="Times New Roman"/>
          <w:sz w:val="22"/>
          <w:szCs w:val="22"/>
        </w:rPr>
        <w:t>dominates,</w:t>
      </w:r>
      <w:r w:rsidR="00802B44">
        <w:rPr>
          <w:rFonts w:ascii="Times New Roman" w:hAnsi="Times New Roman"/>
          <w:sz w:val="22"/>
          <w:szCs w:val="22"/>
        </w:rPr>
        <w:t xml:space="preserve"> </w:t>
      </w:r>
      <w:r w:rsidR="008579FF">
        <w:rPr>
          <w:rFonts w:ascii="Times New Roman" w:hAnsi="Times New Roman"/>
          <w:sz w:val="22"/>
          <w:szCs w:val="22"/>
        </w:rPr>
        <w:t>and</w:t>
      </w:r>
      <w:r w:rsidR="00802B44">
        <w:rPr>
          <w:rFonts w:ascii="Times New Roman" w:hAnsi="Times New Roman"/>
          <w:sz w:val="22"/>
          <w:szCs w:val="22"/>
        </w:rPr>
        <w:t xml:space="preserve"> external variability </w:t>
      </w:r>
      <w:r w:rsidR="00CD2A36">
        <w:rPr>
          <w:rFonts w:ascii="Times New Roman" w:hAnsi="Times New Roman"/>
          <w:sz w:val="22"/>
          <w:szCs w:val="22"/>
        </w:rPr>
        <w:t xml:space="preserve">has little effect on </w:t>
      </w:r>
      <w:r w:rsidR="00802B44">
        <w:rPr>
          <w:rFonts w:ascii="Times New Roman" w:hAnsi="Times New Roman"/>
          <w:sz w:val="22"/>
          <w:szCs w:val="22"/>
        </w:rPr>
        <w:t xml:space="preserve">threshold. At high values of the covariance scalar, external variability limits performance, and thresholds </w:t>
      </w:r>
      <w:r w:rsidR="00302F1D">
        <w:rPr>
          <w:rFonts w:ascii="Times New Roman" w:hAnsi="Times New Roman"/>
          <w:sz w:val="22"/>
          <w:szCs w:val="22"/>
        </w:rPr>
        <w:t xml:space="preserve">increase systematically </w:t>
      </w:r>
      <w:r w:rsidR="00802B44">
        <w:rPr>
          <w:rFonts w:ascii="Times New Roman" w:hAnsi="Times New Roman"/>
          <w:sz w:val="22"/>
          <w:szCs w:val="22"/>
        </w:rPr>
        <w:t xml:space="preserve">with </w:t>
      </w:r>
      <w:r w:rsidR="00302F1D">
        <w:rPr>
          <w:rFonts w:ascii="Times New Roman" w:hAnsi="Times New Roman"/>
          <w:sz w:val="22"/>
          <w:szCs w:val="22"/>
        </w:rPr>
        <w:t xml:space="preserve">increase in </w:t>
      </w:r>
      <w:r w:rsidR="00802B44">
        <w:rPr>
          <w:rFonts w:ascii="Times New Roman" w:hAnsi="Times New Roman"/>
          <w:sz w:val="22"/>
          <w:szCs w:val="22"/>
        </w:rPr>
        <w:t xml:space="preserve">the covariance scalar. We interpret these effects further in the context of modeling introduced below. </w:t>
      </w:r>
    </w:p>
    <w:p w14:paraId="473C0D17" w14:textId="77777777" w:rsidR="00BA5E45" w:rsidRDefault="00BA5E45">
      <w:pPr>
        <w:pStyle w:val="Default"/>
        <w:spacing w:before="0"/>
        <w:rPr>
          <w:rFonts w:ascii="Times New Roman" w:eastAsia="Times New Roman" w:hAnsi="Times New Roman" w:cs="Times New Roman"/>
          <w:sz w:val="22"/>
          <w:szCs w:val="22"/>
        </w:rPr>
      </w:pPr>
    </w:p>
    <w:p w14:paraId="4164C9CF" w14:textId="372C8164" w:rsidR="00CC0064" w:rsidRDefault="00554DFF" w:rsidP="00095375">
      <w:pPr>
        <w:pStyle w:val="Default"/>
        <w:spacing w:before="0"/>
      </w:pPr>
      <w:r>
        <w:rPr>
          <w:rFonts w:ascii="Times New Roman" w:hAnsi="Times New Roman"/>
          <w:sz w:val="22"/>
          <w:szCs w:val="22"/>
        </w:rPr>
        <w:t xml:space="preserve">Figure </w:t>
      </w:r>
      <w:r w:rsidR="008F6C1C">
        <w:rPr>
          <w:rFonts w:ascii="Times New Roman" w:hAnsi="Times New Roman"/>
          <w:sz w:val="22"/>
          <w:szCs w:val="22"/>
        </w:rPr>
        <w:t xml:space="preserve">6 </w:t>
      </w:r>
      <w:r>
        <w:rPr>
          <w:rFonts w:ascii="Times New Roman" w:hAnsi="Times New Roman"/>
          <w:sz w:val="22"/>
          <w:szCs w:val="22"/>
        </w:rPr>
        <w:t xml:space="preserve">shows threshold variation for </w:t>
      </w:r>
      <w:r w:rsidR="00C43E25">
        <w:rPr>
          <w:rFonts w:ascii="Times New Roman" w:hAnsi="Times New Roman"/>
          <w:sz w:val="22"/>
          <w:szCs w:val="22"/>
        </w:rPr>
        <w:t xml:space="preserve">each </w:t>
      </w:r>
      <w:r>
        <w:rPr>
          <w:rFonts w:ascii="Times New Roman" w:hAnsi="Times New Roman"/>
          <w:sz w:val="22"/>
          <w:szCs w:val="22"/>
        </w:rPr>
        <w:t xml:space="preserve">individual </w:t>
      </w:r>
      <w:r w:rsidR="00A94812">
        <w:rPr>
          <w:rStyle w:val="None"/>
          <w:rFonts w:ascii="Times New Roman" w:hAnsi="Times New Roman"/>
          <w:sz w:val="22"/>
          <w:szCs w:val="22"/>
        </w:rPr>
        <w:t>observer</w:t>
      </w:r>
      <w:r>
        <w:rPr>
          <w:rFonts w:ascii="Times New Roman" w:hAnsi="Times New Roman"/>
          <w:sz w:val="22"/>
          <w:szCs w:val="22"/>
        </w:rPr>
        <w:t xml:space="preserve">. </w:t>
      </w:r>
      <w:r w:rsidR="00F43AAE">
        <w:rPr>
          <w:rFonts w:ascii="Times New Roman" w:hAnsi="Times New Roman"/>
          <w:sz w:val="22"/>
          <w:szCs w:val="22"/>
        </w:rPr>
        <w:t xml:space="preserve">The pattern of thresholds for each </w:t>
      </w:r>
      <w:r w:rsidR="007F6680">
        <w:rPr>
          <w:rFonts w:ascii="Times New Roman" w:hAnsi="Times New Roman"/>
          <w:sz w:val="22"/>
          <w:szCs w:val="22"/>
        </w:rPr>
        <w:t>individual</w:t>
      </w:r>
      <w:r w:rsidR="00802B44">
        <w:rPr>
          <w:rFonts w:ascii="Times New Roman" w:hAnsi="Times New Roman"/>
          <w:sz w:val="22"/>
          <w:szCs w:val="22"/>
        </w:rPr>
        <w:t xml:space="preserve"> observer </w:t>
      </w:r>
      <w:r w:rsidR="00F7520A">
        <w:rPr>
          <w:rFonts w:ascii="Times New Roman" w:hAnsi="Times New Roman"/>
          <w:sz w:val="22"/>
          <w:szCs w:val="22"/>
        </w:rPr>
        <w:t>follows</w:t>
      </w:r>
      <w:r w:rsidR="00984EE0">
        <w:rPr>
          <w:rFonts w:ascii="Times New Roman" w:hAnsi="Times New Roman"/>
          <w:sz w:val="22"/>
          <w:szCs w:val="22"/>
        </w:rPr>
        <w:t xml:space="preserve"> the </w:t>
      </w:r>
      <w:r w:rsidR="00802B44">
        <w:rPr>
          <w:rFonts w:ascii="Times New Roman" w:hAnsi="Times New Roman"/>
          <w:sz w:val="22"/>
          <w:szCs w:val="22"/>
        </w:rPr>
        <w:t xml:space="preserve">same basic pattern as the mean </w:t>
      </w:r>
      <w:r w:rsidR="00076C82">
        <w:rPr>
          <w:rFonts w:ascii="Times New Roman" w:hAnsi="Times New Roman"/>
          <w:sz w:val="22"/>
          <w:szCs w:val="22"/>
        </w:rPr>
        <w:t xml:space="preserve">thresholds </w:t>
      </w:r>
      <w:r w:rsidR="00915D57">
        <w:rPr>
          <w:rFonts w:ascii="Times New Roman" w:hAnsi="Times New Roman"/>
          <w:sz w:val="22"/>
          <w:szCs w:val="22"/>
        </w:rPr>
        <w:t>across observers</w:t>
      </w:r>
      <w:r w:rsidR="00160D0A">
        <w:rPr>
          <w:rFonts w:ascii="Times New Roman" w:hAnsi="Times New Roman"/>
          <w:sz w:val="22"/>
          <w:szCs w:val="22"/>
        </w:rPr>
        <w:t xml:space="preserve">. Thresholds are constant </w:t>
      </w:r>
      <w:r w:rsidR="00F910A4">
        <w:rPr>
          <w:rFonts w:ascii="Times New Roman" w:hAnsi="Times New Roman"/>
          <w:sz w:val="22"/>
          <w:szCs w:val="22"/>
        </w:rPr>
        <w:t xml:space="preserve">for </w:t>
      </w:r>
      <w:r w:rsidR="00802B44">
        <w:rPr>
          <w:rFonts w:ascii="Times New Roman" w:hAnsi="Times New Roman"/>
          <w:sz w:val="22"/>
          <w:szCs w:val="22"/>
        </w:rPr>
        <w:t xml:space="preserve">low values of the covariance </w:t>
      </w:r>
      <w:r w:rsidR="009E4AFA">
        <w:rPr>
          <w:rFonts w:ascii="Times New Roman" w:hAnsi="Times New Roman"/>
          <w:sz w:val="22"/>
          <w:szCs w:val="22"/>
        </w:rPr>
        <w:t>scalar,</w:t>
      </w:r>
      <w:r w:rsidR="00802B44">
        <w:rPr>
          <w:rFonts w:ascii="Times New Roman" w:hAnsi="Times New Roman"/>
          <w:sz w:val="22"/>
          <w:szCs w:val="22"/>
        </w:rPr>
        <w:t xml:space="preserve"> and</w:t>
      </w:r>
      <w:r w:rsidR="00160D0A">
        <w:rPr>
          <w:rFonts w:ascii="Times New Roman" w:hAnsi="Times New Roman"/>
          <w:sz w:val="22"/>
          <w:szCs w:val="22"/>
        </w:rPr>
        <w:t>, for higher values of the covariance scalar,</w:t>
      </w:r>
      <w:r w:rsidR="00802B44">
        <w:rPr>
          <w:rFonts w:ascii="Times New Roman" w:hAnsi="Times New Roman"/>
          <w:sz w:val="22"/>
          <w:szCs w:val="22"/>
        </w:rPr>
        <w:t xml:space="preserve"> thresholds </w:t>
      </w:r>
      <w:r w:rsidR="00160D0A">
        <w:rPr>
          <w:rFonts w:ascii="Times New Roman" w:hAnsi="Times New Roman"/>
          <w:sz w:val="22"/>
          <w:szCs w:val="22"/>
        </w:rPr>
        <w:t xml:space="preserve">rise </w:t>
      </w:r>
      <w:r w:rsidR="00802B44">
        <w:rPr>
          <w:rFonts w:ascii="Times New Roman" w:hAnsi="Times New Roman"/>
          <w:sz w:val="22"/>
          <w:szCs w:val="22"/>
        </w:rPr>
        <w:t>approximately linear</w:t>
      </w:r>
      <w:r w:rsidR="00160D0A">
        <w:rPr>
          <w:rFonts w:ascii="Times New Roman" w:hAnsi="Times New Roman"/>
          <w:sz w:val="22"/>
          <w:szCs w:val="22"/>
        </w:rPr>
        <w:t>ly</w:t>
      </w:r>
      <w:r w:rsidR="00802B44">
        <w:rPr>
          <w:rFonts w:ascii="Times New Roman" w:hAnsi="Times New Roman"/>
          <w:sz w:val="22"/>
          <w:szCs w:val="22"/>
        </w:rPr>
        <w:t xml:space="preserve"> on the log threshold squared versus log covariance plot. The most notable difference</w:t>
      </w:r>
      <w:r w:rsidR="0055020D">
        <w:rPr>
          <w:rFonts w:ascii="Times New Roman" w:hAnsi="Times New Roman"/>
          <w:sz w:val="22"/>
          <w:szCs w:val="22"/>
        </w:rPr>
        <w:t xml:space="preserve"> across individual obse</w:t>
      </w:r>
      <w:r w:rsidR="001E7A3E">
        <w:rPr>
          <w:rFonts w:ascii="Times New Roman" w:hAnsi="Times New Roman"/>
          <w:sz w:val="22"/>
          <w:szCs w:val="22"/>
        </w:rPr>
        <w:t>r</w:t>
      </w:r>
      <w:r w:rsidR="0055020D">
        <w:rPr>
          <w:rFonts w:ascii="Times New Roman" w:hAnsi="Times New Roman"/>
          <w:sz w:val="22"/>
          <w:szCs w:val="22"/>
        </w:rPr>
        <w:t>vers</w:t>
      </w:r>
      <w:r w:rsidR="00802B44">
        <w:rPr>
          <w:rFonts w:ascii="Times New Roman" w:hAnsi="Times New Roman"/>
          <w:sz w:val="22"/>
          <w:szCs w:val="22"/>
        </w:rPr>
        <w:t xml:space="preserve"> is the slope of the rising limb </w:t>
      </w:r>
      <w:r w:rsidR="00495F92">
        <w:rPr>
          <w:rFonts w:ascii="Times New Roman" w:hAnsi="Times New Roman"/>
          <w:sz w:val="22"/>
          <w:szCs w:val="22"/>
        </w:rPr>
        <w:t xml:space="preserve">of the </w:t>
      </w:r>
      <w:r w:rsidR="00802B44">
        <w:rPr>
          <w:rFonts w:ascii="Times New Roman" w:hAnsi="Times New Roman"/>
          <w:sz w:val="22"/>
          <w:szCs w:val="22"/>
        </w:rPr>
        <w:t xml:space="preserve">measured functions. </w:t>
      </w:r>
    </w:p>
    <w:p w14:paraId="41BCD7AB" w14:textId="3CDA2C8B" w:rsidR="00CC12A9" w:rsidRDefault="00CC12A9" w:rsidP="00095375">
      <w:pPr>
        <w:pStyle w:val="Default"/>
        <w:spacing w:before="0"/>
        <w:rPr>
          <w:rStyle w:val="None"/>
          <w:rFonts w:ascii="Arial Unicode MS" w:hAnsi="Arial Unicode MS"/>
          <w:sz w:val="22"/>
          <w:szCs w:val="22"/>
        </w:rPr>
      </w:pPr>
    </w:p>
    <w:p w14:paraId="70CEDEF0" w14:textId="03359567" w:rsidR="00BA5E45" w:rsidRDefault="00830E1D" w:rsidP="000E3DCD">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.3 </w:t>
      </w:r>
      <w:r w:rsidR="009B139F">
        <w:rPr>
          <w:rFonts w:ascii="Times New Roman" w:hAnsi="Times New Roman"/>
          <w:b/>
          <w:bCs/>
          <w:sz w:val="22"/>
          <w:szCs w:val="22"/>
        </w:rPr>
        <w:t xml:space="preserve">Quantifying </w:t>
      </w:r>
      <w:r w:rsidR="00CB2C74">
        <w:rPr>
          <w:rFonts w:ascii="Times New Roman" w:hAnsi="Times New Roman"/>
          <w:b/>
          <w:bCs/>
          <w:sz w:val="22"/>
          <w:szCs w:val="22"/>
        </w:rPr>
        <w:t xml:space="preserve">impact </w:t>
      </w:r>
      <w:r w:rsidR="009B139F">
        <w:rPr>
          <w:rFonts w:ascii="Times New Roman" w:hAnsi="Times New Roman"/>
          <w:b/>
          <w:bCs/>
          <w:sz w:val="22"/>
          <w:szCs w:val="22"/>
        </w:rPr>
        <w:t>of background surface variation on the lightness representation</w:t>
      </w:r>
    </w:p>
    <w:p w14:paraId="435D3204" w14:textId="593B5504" w:rsidR="00E014A6" w:rsidRDefault="00554DFF" w:rsidP="00E014A6">
      <w:pPr>
        <w:pStyle w:val="Default"/>
        <w:spacing w:before="0"/>
        <w:rPr>
          <w:rFonts w:ascii="Times New Roman" w:hAnsi="Times New Roman"/>
          <w:sz w:val="22"/>
          <w:szCs w:val="22"/>
        </w:rPr>
      </w:pPr>
      <w:r>
        <w:rPr>
          <w:rFonts w:ascii="Times New Roman" w:hAnsi="Times New Roman"/>
          <w:sz w:val="22"/>
          <w:szCs w:val="22"/>
        </w:rPr>
        <w:t xml:space="preserve">We modeled </w:t>
      </w:r>
      <w:r w:rsidR="00E544A7">
        <w:rPr>
          <w:rFonts w:ascii="Times New Roman" w:hAnsi="Times New Roman"/>
          <w:sz w:val="22"/>
          <w:szCs w:val="22"/>
        </w:rPr>
        <w:t>the psychophysical data</w:t>
      </w:r>
      <w:r>
        <w:rPr>
          <w:rFonts w:ascii="Times New Roman" w:hAnsi="Times New Roman"/>
          <w:sz w:val="22"/>
          <w:szCs w:val="22"/>
        </w:rPr>
        <w:t xml:space="preserve"> </w:t>
      </w:r>
      <w:r w:rsidR="004B49FC">
        <w:rPr>
          <w:rFonts w:ascii="Times New Roman" w:hAnsi="Times New Roman"/>
          <w:sz w:val="22"/>
          <w:szCs w:val="22"/>
        </w:rPr>
        <w:t xml:space="preserve">with a </w:t>
      </w:r>
      <w:r w:rsidR="00A33F92">
        <w:rPr>
          <w:rFonts w:ascii="Times New Roman" w:hAnsi="Times New Roman"/>
          <w:sz w:val="22"/>
          <w:szCs w:val="22"/>
        </w:rPr>
        <w:t xml:space="preserve">framework </w:t>
      </w:r>
      <w:r w:rsidR="004B49FC">
        <w:rPr>
          <w:rFonts w:ascii="Times New Roman" w:hAnsi="Times New Roman"/>
          <w:sz w:val="22"/>
          <w:szCs w:val="22"/>
        </w:rPr>
        <w:t xml:space="preserve">based on Signal Detection </w:t>
      </w:r>
      <w:r w:rsidR="00197E4D">
        <w:rPr>
          <w:rFonts w:ascii="Times New Roman" w:hAnsi="Times New Roman"/>
          <w:sz w:val="22"/>
          <w:szCs w:val="22"/>
        </w:rPr>
        <w:t xml:space="preserve">Theory </w:t>
      </w:r>
      <w:r w:rsidR="004B49FC">
        <w:rPr>
          <w:rFonts w:ascii="Times New Roman" w:hAnsi="Times New Roman"/>
          <w:sz w:val="22"/>
          <w:szCs w:val="22"/>
        </w:rPr>
        <w:t>(</w:t>
      </w:r>
      <w:r w:rsidR="00197E4D">
        <w:rPr>
          <w:rFonts w:ascii="Times New Roman" w:hAnsi="Times New Roman"/>
          <w:sz w:val="22"/>
          <w:szCs w:val="22"/>
        </w:rPr>
        <w:t>SDT</w:t>
      </w:r>
      <w:r w:rsidR="00195BB5">
        <w:rPr>
          <w:rFonts w:ascii="Times New Roman" w:hAnsi="Times New Roman"/>
          <w:sz w:val="22"/>
          <w:szCs w:val="22"/>
        </w:rPr>
        <w:t xml:space="preserve">, </w:t>
      </w:r>
      <w:r w:rsidR="001C3F6F">
        <w:rPr>
          <w:rFonts w:ascii="Times New Roman" w:hAnsi="Times New Roman"/>
          <w:sz w:val="22"/>
          <w:szCs w:val="22"/>
        </w:rPr>
        <w:t xml:space="preserve">see </w:t>
      </w:r>
      <w:r>
        <w:rPr>
          <w:rFonts w:ascii="Times New Roman" w:hAnsi="Times New Roman"/>
          <w:sz w:val="22"/>
          <w:szCs w:val="22"/>
        </w:rPr>
        <w:t xml:space="preserve">Methods: </w:t>
      </w:r>
      <w:r w:rsidR="004B49FC">
        <w:rPr>
          <w:rStyle w:val="None"/>
          <w:rFonts w:ascii="Times New Roman" w:hAnsi="Times New Roman"/>
          <w:sz w:val="22"/>
          <w:szCs w:val="22"/>
        </w:rPr>
        <w:t xml:space="preserve">Signal Detection </w:t>
      </w:r>
      <w:r w:rsidR="00F6235E">
        <w:rPr>
          <w:rStyle w:val="None"/>
          <w:rFonts w:ascii="Times New Roman" w:hAnsi="Times New Roman"/>
          <w:sz w:val="22"/>
          <w:szCs w:val="22"/>
        </w:rPr>
        <w:t xml:space="preserve">Theory </w:t>
      </w:r>
      <w:r w:rsidR="004B49FC">
        <w:rPr>
          <w:rStyle w:val="None"/>
          <w:rFonts w:ascii="Times New Roman" w:hAnsi="Times New Roman"/>
          <w:sz w:val="22"/>
          <w:szCs w:val="22"/>
        </w:rPr>
        <w:t>Model</w:t>
      </w:r>
      <w:r w:rsidR="004C19A0">
        <w:rPr>
          <w:rStyle w:val="None"/>
          <w:rFonts w:ascii="Times New Roman" w:hAnsi="Times New Roman"/>
          <w:sz w:val="22"/>
          <w:szCs w:val="22"/>
        </w:rPr>
        <w:t>)</w:t>
      </w:r>
      <w:r w:rsidR="00900FB4">
        <w:rPr>
          <w:rStyle w:val="None"/>
          <w:rFonts w:ascii="Times New Roman" w:hAnsi="Times New Roman"/>
          <w:sz w:val="22"/>
          <w:szCs w:val="22"/>
        </w:rPr>
        <w:t>.</w:t>
      </w:r>
      <w:r w:rsidR="004B49FC">
        <w:rPr>
          <w:rStyle w:val="None"/>
          <w:rFonts w:ascii="Times New Roman" w:hAnsi="Times New Roman"/>
          <w:sz w:val="22"/>
          <w:szCs w:val="22"/>
        </w:rPr>
        <w:t xml:space="preserve"> </w:t>
      </w:r>
      <w:r w:rsidR="005C1AAD">
        <w:rPr>
          <w:rFonts w:ascii="Times New Roman" w:hAnsi="Times New Roman"/>
          <w:sz w:val="22"/>
          <w:szCs w:val="22"/>
        </w:rPr>
        <w:t>Our framework posits that</w:t>
      </w:r>
      <w:r>
        <w:rPr>
          <w:rFonts w:ascii="Times New Roman" w:hAnsi="Times New Roman"/>
          <w:sz w:val="22"/>
          <w:szCs w:val="22"/>
        </w:rPr>
        <w:t xml:space="preserve"> </w:t>
      </w:r>
      <w:r w:rsidR="001650F4">
        <w:rPr>
          <w:rFonts w:ascii="Times New Roman" w:hAnsi="Times New Roman"/>
          <w:sz w:val="22"/>
          <w:szCs w:val="22"/>
        </w:rPr>
        <w:t xml:space="preserve">performance </w:t>
      </w:r>
      <w:r w:rsidR="0068037C">
        <w:rPr>
          <w:rFonts w:ascii="Times New Roman" w:hAnsi="Times New Roman"/>
          <w:sz w:val="22"/>
          <w:szCs w:val="22"/>
        </w:rPr>
        <w:t>is</w:t>
      </w:r>
      <w:r w:rsidR="001650F4">
        <w:rPr>
          <w:rFonts w:ascii="Times New Roman" w:hAnsi="Times New Roman"/>
          <w:sz w:val="22"/>
          <w:szCs w:val="22"/>
        </w:rPr>
        <w:t xml:space="preserve"> limited by two fundamental factors. The first </w:t>
      </w:r>
      <w:r w:rsidR="00D8490A">
        <w:rPr>
          <w:rFonts w:ascii="Times New Roman" w:hAnsi="Times New Roman"/>
          <w:sz w:val="22"/>
          <w:szCs w:val="22"/>
        </w:rPr>
        <w:t xml:space="preserve">factor </w:t>
      </w:r>
      <w:r w:rsidR="001650F4">
        <w:rPr>
          <w:rFonts w:ascii="Times New Roman" w:hAnsi="Times New Roman"/>
          <w:sz w:val="22"/>
          <w:szCs w:val="22"/>
        </w:rPr>
        <w:t>is variability internal to the visual system (</w:t>
      </w:r>
      <w:r w:rsidR="007866CD">
        <w:rPr>
          <w:rFonts w:ascii="Times New Roman" w:hAnsi="Times New Roman"/>
          <w:sz w:val="22"/>
          <w:szCs w:val="22"/>
        </w:rPr>
        <w:t>i.e.,</w:t>
      </w:r>
      <w:r w:rsidR="000C11AB">
        <w:rPr>
          <w:rFonts w:ascii="Times New Roman" w:hAnsi="Times New Roman"/>
          <w:sz w:val="22"/>
          <w:szCs w:val="22"/>
        </w:rPr>
        <w:t xml:space="preserve"> </w:t>
      </w:r>
      <w:r w:rsidR="001650F4">
        <w:rPr>
          <w:rFonts w:ascii="Times New Roman" w:hAnsi="Times New Roman"/>
          <w:sz w:val="22"/>
          <w:szCs w:val="22"/>
        </w:rPr>
        <w:t xml:space="preserve">internal noise). The second </w:t>
      </w:r>
      <w:r w:rsidR="00D8490A">
        <w:rPr>
          <w:rFonts w:ascii="Times New Roman" w:hAnsi="Times New Roman"/>
          <w:sz w:val="22"/>
          <w:szCs w:val="22"/>
        </w:rPr>
        <w:t xml:space="preserve">factor </w:t>
      </w:r>
      <w:r w:rsidR="001650F4">
        <w:rPr>
          <w:rFonts w:ascii="Times New Roman" w:hAnsi="Times New Roman"/>
          <w:sz w:val="22"/>
          <w:szCs w:val="22"/>
        </w:rPr>
        <w:t xml:space="preserve">is the effect of experimentally induced stimulus variability </w:t>
      </w:r>
      <w:r w:rsidR="00A4463B">
        <w:rPr>
          <w:rFonts w:ascii="Times New Roman" w:hAnsi="Times New Roman"/>
          <w:sz w:val="22"/>
          <w:szCs w:val="22"/>
        </w:rPr>
        <w:t>(</w:t>
      </w:r>
      <w:r w:rsidR="007866CD">
        <w:rPr>
          <w:rFonts w:ascii="Times New Roman" w:hAnsi="Times New Roman"/>
          <w:sz w:val="22"/>
          <w:szCs w:val="22"/>
        </w:rPr>
        <w:t>i.e.,</w:t>
      </w:r>
      <w:r w:rsidR="00A4463B">
        <w:rPr>
          <w:rFonts w:ascii="Times New Roman" w:hAnsi="Times New Roman"/>
          <w:sz w:val="22"/>
          <w:szCs w:val="22"/>
        </w:rPr>
        <w:t xml:space="preserve"> background surface-reflectance </w:t>
      </w:r>
      <w:r w:rsidR="009B571C">
        <w:rPr>
          <w:rFonts w:ascii="Times New Roman" w:hAnsi="Times New Roman"/>
          <w:sz w:val="22"/>
          <w:szCs w:val="22"/>
        </w:rPr>
        <w:t>variability</w:t>
      </w:r>
      <w:r w:rsidR="00A4463B">
        <w:rPr>
          <w:rFonts w:ascii="Times New Roman" w:hAnsi="Times New Roman"/>
          <w:sz w:val="22"/>
          <w:szCs w:val="22"/>
        </w:rPr>
        <w:t xml:space="preserve">) </w:t>
      </w:r>
      <w:r w:rsidR="001650F4">
        <w:rPr>
          <w:rFonts w:ascii="Times New Roman" w:hAnsi="Times New Roman"/>
          <w:sz w:val="22"/>
          <w:szCs w:val="22"/>
        </w:rPr>
        <w:t xml:space="preserve">on the visual system’s representation of lightness (external noise). The </w:t>
      </w:r>
      <w:r w:rsidR="006B3ACF">
        <w:rPr>
          <w:rFonts w:ascii="Times New Roman" w:hAnsi="Times New Roman"/>
          <w:sz w:val="22"/>
          <w:szCs w:val="22"/>
        </w:rPr>
        <w:t xml:space="preserve">models aid in </w:t>
      </w:r>
      <w:r w:rsidR="001650F4">
        <w:rPr>
          <w:rFonts w:ascii="Times New Roman" w:hAnsi="Times New Roman"/>
          <w:sz w:val="22"/>
          <w:szCs w:val="22"/>
        </w:rPr>
        <w:t>evaluat</w:t>
      </w:r>
      <w:r w:rsidR="007D2AFD">
        <w:rPr>
          <w:rFonts w:ascii="Times New Roman" w:hAnsi="Times New Roman"/>
          <w:sz w:val="22"/>
          <w:szCs w:val="22"/>
        </w:rPr>
        <w:t>ing</w:t>
      </w:r>
      <w:r w:rsidR="001650F4">
        <w:rPr>
          <w:rFonts w:ascii="Times New Roman" w:hAnsi="Times New Roman"/>
          <w:sz w:val="22"/>
          <w:szCs w:val="22"/>
        </w:rPr>
        <w:t xml:space="preserve"> how much external noise intrudes on performance, compared to the intrinsic precision of the </w:t>
      </w:r>
      <w:r w:rsidR="001650F4">
        <w:rPr>
          <w:rFonts w:ascii="Times New Roman" w:hAnsi="Times New Roman"/>
          <w:sz w:val="22"/>
          <w:szCs w:val="22"/>
        </w:rPr>
        <w:lastRenderedPageBreak/>
        <w:t>visual system’s representation of target lightness.</w:t>
      </w:r>
      <w:r w:rsidR="00D61E92">
        <w:rPr>
          <w:rFonts w:ascii="Times New Roman" w:hAnsi="Times New Roman"/>
          <w:sz w:val="22"/>
          <w:szCs w:val="22"/>
        </w:rPr>
        <w:t xml:space="preserve"> </w:t>
      </w:r>
      <w:r w:rsidR="00E014A6">
        <w:rPr>
          <w:rFonts w:ascii="Times New Roman" w:hAnsi="Times New Roman"/>
          <w:sz w:val="22"/>
          <w:szCs w:val="22"/>
        </w:rPr>
        <w:t>The model relates the discrimination threshold (</w:t>
      </w:r>
      <m:oMath>
        <m:r>
          <w:rPr>
            <w:rFonts w:ascii="Cambria Math" w:hAnsi="Cambria Math" w:cs="Times New Roman"/>
            <w:sz w:val="22"/>
            <w:szCs w:val="22"/>
          </w:rPr>
          <m:t>T</m:t>
        </m:r>
      </m:oMath>
      <w:r w:rsidR="00E014A6">
        <w:rPr>
          <w:rFonts w:ascii="Times New Roman" w:hAnsi="Times New Roman"/>
          <w:sz w:val="22"/>
          <w:szCs w:val="22"/>
        </w:rPr>
        <w:t>) with the variance in the internal noise (</w:t>
      </w:r>
      <m:oMath>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oMath>
      <w:r w:rsidR="00E014A6">
        <w:rPr>
          <w:rFonts w:ascii="Times New Roman" w:hAnsi="Times New Roman"/>
          <w:sz w:val="22"/>
          <w:szCs w:val="22"/>
        </w:rPr>
        <w:t xml:space="preserve">), the external noise </w:t>
      </w:r>
      <m:oMath>
        <m:r>
          <w:rPr>
            <w:rFonts w:ascii="Cambria Math" w:hAnsi="Cambria Math"/>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oMath>
      <w:r w:rsidR="00E014A6">
        <w:rPr>
          <w:rFonts w:ascii="Times New Roman" w:hAnsi="Times New Roman"/>
          <w:sz w:val="22"/>
          <w:szCs w:val="22"/>
        </w:rPr>
        <w:t>), and the covariance scalar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E014A6">
        <w:rPr>
          <w:rFonts w:ascii="Times New Roman" w:hAnsi="Times New Roman"/>
          <w:sz w:val="22"/>
          <w:szCs w:val="22"/>
        </w:rPr>
        <w:t>) as:</w:t>
      </w:r>
    </w:p>
    <w:p w14:paraId="656E0694" w14:textId="48FF3947" w:rsidR="009F2F8C" w:rsidRDefault="009F2F8C" w:rsidP="00E014A6">
      <w:pPr>
        <w:pStyle w:val="Default"/>
        <w:spacing w:before="0"/>
        <w:rPr>
          <w:rFonts w:ascii="Times New Roman" w:hAnsi="Times New Roman"/>
          <w:sz w:val="22"/>
          <w:szCs w:val="22"/>
        </w:rPr>
      </w:pPr>
    </w:p>
    <w:p w14:paraId="533DF862" w14:textId="2FC6F936" w:rsidR="009F2F8C" w:rsidRPr="009F2F8C" w:rsidRDefault="009F2F8C" w:rsidP="009F2F8C">
      <w:pPr>
        <w:rPr>
          <w:rFonts w:cs="Arial Unicode MS"/>
        </w:rPr>
      </w:pPr>
      <w:r>
        <w:rPr>
          <w:sz w:val="22"/>
          <w:szCs w:val="22"/>
        </w:rPr>
        <w:tab/>
      </w:r>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σ</m:t>
                </m:r>
              </m:e>
              <m:sub>
                <m:r>
                  <w:rPr>
                    <w:rFonts w:ascii="Cambria Math" w:hAnsi="Cambria Math"/>
                  </w:rPr>
                  <m:t>e</m:t>
                </m:r>
              </m:sub>
              <m:sup>
                <m:r>
                  <m:rPr>
                    <m:sty m:val="p"/>
                  </m:rPr>
                  <w:rPr>
                    <w:rFonts w:ascii="Cambria Math" w:hAnsi="Cambria Math"/>
                  </w:rPr>
                  <m:t>2</m:t>
                </m:r>
              </m:sup>
            </m:sSubSup>
          </m:e>
        </m:d>
      </m:oMath>
      <w:r w:rsidR="00881650">
        <w:tab/>
      </w:r>
      <w:r w:rsidR="00881650">
        <w:tab/>
      </w:r>
      <w:r w:rsidR="00881650">
        <w:tab/>
      </w:r>
      <w:r w:rsidR="00881650">
        <w:tab/>
      </w:r>
      <w:r w:rsidR="00881650">
        <w:tab/>
      </w:r>
      <w:r w:rsidR="00881650">
        <w:tab/>
      </w:r>
      <w:r w:rsidR="00881650">
        <w:tab/>
      </w:r>
      <w:r w:rsidR="00881650">
        <w:tab/>
        <w:t>(1)</w:t>
      </w:r>
    </w:p>
    <w:p w14:paraId="1359304D" w14:textId="15DB3313" w:rsidR="009F2F8C" w:rsidRPr="009F2F8C" w:rsidRDefault="009F2F8C" w:rsidP="00E014A6">
      <w:pPr>
        <w:pStyle w:val="Default"/>
        <w:spacing w:before="0"/>
        <w:rPr>
          <w:rFonts w:ascii="Times New Roman" w:hAnsi="Times New Roman"/>
          <w:sz w:val="22"/>
          <w:szCs w:val="22"/>
        </w:rPr>
      </w:pPr>
    </w:p>
    <w:p w14:paraId="7EF35254" w14:textId="602E6A1D" w:rsidR="003474F4" w:rsidRDefault="00E014A6" w:rsidP="00E014A6">
      <w:pPr>
        <w:pStyle w:val="Default"/>
        <w:spacing w:before="0"/>
        <w:rPr>
          <w:rFonts w:ascii="Times New Roman" w:hAnsi="Times New Roman"/>
          <w:sz w:val="22"/>
          <w:szCs w:val="22"/>
        </w:rPr>
      </w:pPr>
      <w:r>
        <w:rPr>
          <w:rFonts w:ascii="Times New Roman" w:hAnsi="Times New Roman"/>
          <w:sz w:val="22"/>
          <w:szCs w:val="22"/>
        </w:rPr>
        <w:t xml:space="preserve">where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oMath>
      <w:r>
        <w:rPr>
          <w:rFonts w:ascii="Times New Roman" w:hAnsi="Times New Roman"/>
          <w:sz w:val="22"/>
          <w:szCs w:val="22"/>
        </w:rPr>
        <w:t xml:space="preserve"> is the threshold with no external variation (see Methods: </w:t>
      </w:r>
      <w:r>
        <w:rPr>
          <w:rStyle w:val="None"/>
          <w:rFonts w:ascii="Times New Roman" w:hAnsi="Times New Roman"/>
          <w:sz w:val="22"/>
          <w:szCs w:val="22"/>
        </w:rPr>
        <w:t>Signal Detection Theory Model for details</w:t>
      </w:r>
      <w:proofErr w:type="gramStart"/>
      <w:r>
        <w:rPr>
          <w:rStyle w:val="None"/>
          <w:rFonts w:ascii="Times New Roman" w:hAnsi="Times New Roman"/>
          <w:sz w:val="22"/>
          <w:szCs w:val="22"/>
        </w:rPr>
        <w:t>)</w:t>
      </w:r>
      <w:r>
        <w:rPr>
          <w:rFonts w:ascii="Times New Roman" w:hAnsi="Times New Roman"/>
          <w:sz w:val="22"/>
          <w:szCs w:val="22"/>
        </w:rPr>
        <w:t>.</w:t>
      </w:r>
      <w:proofErr w:type="gramEnd"/>
      <w:r>
        <w:rPr>
          <w:rFonts w:ascii="Times New Roman" w:hAnsi="Times New Roman"/>
          <w:sz w:val="22"/>
          <w:szCs w:val="22"/>
        </w:rPr>
        <w:t xml:space="preserve"> </w:t>
      </w:r>
      <w:r w:rsidR="0069699F">
        <w:rPr>
          <w:rFonts w:ascii="Times New Roman" w:hAnsi="Times New Roman"/>
          <w:sz w:val="22"/>
          <w:szCs w:val="22"/>
        </w:rPr>
        <w:t>P</w:t>
      </w:r>
      <w:r w:rsidR="003474F4">
        <w:rPr>
          <w:rFonts w:ascii="Times New Roman" w:hAnsi="Times New Roman"/>
          <w:sz w:val="22"/>
          <w:szCs w:val="22"/>
        </w:rPr>
        <w:t>erformance with no external variation (covariance scalar</w:t>
      </w:r>
      <w:r w:rsidR="001D5FFB">
        <w:rPr>
          <w:rFonts w:ascii="Times New Roman" w:hAnsi="Times New Roman"/>
          <w:sz w:val="22"/>
          <w:szCs w:val="22"/>
        </w:rPr>
        <w:t>,</w:t>
      </w:r>
      <w:r w:rsidR="003474F4">
        <w:rPr>
          <w:rFonts w:ascii="Times New Roman" w:hAnsi="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=0</m:t>
        </m:r>
      </m:oMath>
      <w:r w:rsidR="003474F4">
        <w:rPr>
          <w:rFonts w:ascii="Times New Roman" w:hAnsi="Times New Roman"/>
          <w:sz w:val="22"/>
          <w:szCs w:val="22"/>
        </w:rPr>
        <w:t xml:space="preserve">) establishes the level of the internal noise, while the covariance scalar value </w:t>
      </w:r>
      <w:r w:rsidR="007C20A8">
        <w:rPr>
          <w:rFonts w:ascii="Times New Roman" w:hAnsi="Times New Roman"/>
          <w:sz w:val="22"/>
          <w:szCs w:val="22"/>
        </w:rPr>
        <w:t xml:space="preserve">corresponding to the threshold </w:t>
      </w:r>
      <w:r w:rsidR="004D0951">
        <w:rPr>
          <w:rFonts w:ascii="Times New Roman" w:hAnsi="Times New Roman"/>
          <w:sz w:val="22"/>
          <w:szCs w:val="22"/>
        </w:rPr>
        <w:t xml:space="preserve">that </w:t>
      </w:r>
      <w:r w:rsidR="007C20A8">
        <w:rPr>
          <w:rFonts w:ascii="Times New Roman" w:hAnsi="Times New Roman"/>
          <w:sz w:val="22"/>
          <w:szCs w:val="22"/>
        </w:rPr>
        <w:t xml:space="preserve">is </w:t>
      </w:r>
      <w:r w:rsidR="00C55A88">
        <w:rPr>
          <w:rFonts w:ascii="Times New Roman" w:hAnsi="Times New Roman"/>
          <w:sz w:val="22"/>
          <w:szCs w:val="22"/>
        </w:rPr>
        <w:t>twice the threshold</w:t>
      </w:r>
      <w:r w:rsidR="004D321F">
        <w:rPr>
          <w:rFonts w:ascii="Times New Roman" w:hAnsi="Times New Roman"/>
          <w:sz w:val="22"/>
          <w:szCs w:val="22"/>
        </w:rPr>
        <w:t xml:space="preserve"> </w:t>
      </w:r>
      <w:r w:rsidR="007C20A8">
        <w:rPr>
          <w:rFonts w:ascii="Times New Roman" w:hAnsi="Times New Roman"/>
          <w:sz w:val="22"/>
          <w:szCs w:val="22"/>
        </w:rPr>
        <w:t xml:space="preserve">with no external variation indicates </w:t>
      </w:r>
      <w:r w:rsidR="003474F4">
        <w:rPr>
          <w:rFonts w:ascii="Times New Roman" w:hAnsi="Times New Roman"/>
          <w:sz w:val="22"/>
          <w:szCs w:val="22"/>
        </w:rPr>
        <w:t xml:space="preserve">when the </w:t>
      </w:r>
      <w:r w:rsidR="00347149">
        <w:rPr>
          <w:rFonts w:ascii="Times New Roman" w:hAnsi="Times New Roman"/>
          <w:sz w:val="22"/>
          <w:szCs w:val="22"/>
        </w:rPr>
        <w:t xml:space="preserve">amount of </w:t>
      </w:r>
      <w:r w:rsidR="003474F4">
        <w:rPr>
          <w:rFonts w:ascii="Times New Roman" w:hAnsi="Times New Roman"/>
          <w:sz w:val="22"/>
          <w:szCs w:val="22"/>
        </w:rPr>
        <w:t xml:space="preserve">external noise </w:t>
      </w:r>
      <w:r w:rsidR="00A70D71">
        <w:rPr>
          <w:rFonts w:ascii="Times New Roman" w:hAnsi="Times New Roman"/>
          <w:sz w:val="22"/>
          <w:szCs w:val="22"/>
        </w:rPr>
        <w:t xml:space="preserve">matches the </w:t>
      </w:r>
      <w:r w:rsidR="00347149">
        <w:rPr>
          <w:rFonts w:ascii="Times New Roman" w:hAnsi="Times New Roman"/>
          <w:sz w:val="22"/>
          <w:szCs w:val="22"/>
        </w:rPr>
        <w:t xml:space="preserve">amount </w:t>
      </w:r>
      <w:r w:rsidR="00A70D71">
        <w:rPr>
          <w:rFonts w:ascii="Times New Roman" w:hAnsi="Times New Roman"/>
          <w:sz w:val="22"/>
          <w:szCs w:val="22"/>
        </w:rPr>
        <w:t>of</w:t>
      </w:r>
      <w:r w:rsidR="003474F4">
        <w:rPr>
          <w:rFonts w:ascii="Times New Roman" w:hAnsi="Times New Roman"/>
          <w:sz w:val="22"/>
          <w:szCs w:val="22"/>
        </w:rPr>
        <w:t xml:space="preserve"> internal noise. </w:t>
      </w:r>
    </w:p>
    <w:p w14:paraId="649C3201" w14:textId="64A43BE4" w:rsidR="006D4516" w:rsidRDefault="006D4516" w:rsidP="004C23AD">
      <w:pPr>
        <w:pStyle w:val="Default"/>
        <w:spacing w:before="0"/>
        <w:rPr>
          <w:rFonts w:ascii="Times New Roman" w:hAnsi="Times New Roman"/>
          <w:sz w:val="22"/>
          <w:szCs w:val="22"/>
        </w:rPr>
      </w:pPr>
    </w:p>
    <w:p w14:paraId="2A35A24E" w14:textId="728A9268" w:rsidR="00323305" w:rsidRDefault="00D11CC1" w:rsidP="008F6C1C">
      <w:pPr>
        <w:pStyle w:val="Default"/>
        <w:spacing w:before="0"/>
        <w:rPr>
          <w:rFonts w:ascii="Times New Roman" w:hAnsi="Times New Roman"/>
          <w:sz w:val="22"/>
          <w:szCs w:val="22"/>
        </w:rPr>
      </w:pPr>
      <w:r>
        <w:rPr>
          <w:rFonts w:ascii="Times New Roman" w:hAnsi="Times New Roman"/>
          <w:sz w:val="22"/>
          <w:szCs w:val="22"/>
        </w:rPr>
        <w:t xml:space="preserve">To relate the SDT model </w:t>
      </w:r>
      <w:r w:rsidR="0032252C">
        <w:rPr>
          <w:rFonts w:ascii="Times New Roman" w:hAnsi="Times New Roman"/>
          <w:sz w:val="22"/>
          <w:szCs w:val="22"/>
        </w:rPr>
        <w:t xml:space="preserve">directly </w:t>
      </w:r>
      <w:r w:rsidR="00B4777A">
        <w:rPr>
          <w:rFonts w:ascii="Times New Roman" w:hAnsi="Times New Roman"/>
          <w:sz w:val="22"/>
          <w:szCs w:val="22"/>
        </w:rPr>
        <w:t>to</w:t>
      </w:r>
      <w:r w:rsidR="0032252C">
        <w:rPr>
          <w:rFonts w:ascii="Times New Roman" w:hAnsi="Times New Roman"/>
          <w:sz w:val="22"/>
          <w:szCs w:val="22"/>
        </w:rPr>
        <w:t xml:space="preserve"> the stimuli used in our experiments, we developed a </w:t>
      </w:r>
      <w:r w:rsidR="00655B17">
        <w:rPr>
          <w:rFonts w:ascii="Times New Roman" w:hAnsi="Times New Roman"/>
          <w:sz w:val="22"/>
          <w:szCs w:val="22"/>
        </w:rPr>
        <w:t>version of the SDT model</w:t>
      </w:r>
      <w:r w:rsidR="0032252C">
        <w:rPr>
          <w:rFonts w:ascii="Times New Roman" w:hAnsi="Times New Roman"/>
          <w:sz w:val="22"/>
          <w:szCs w:val="22"/>
        </w:rPr>
        <w:t xml:space="preserve"> based on a single-channel linear receptive field</w:t>
      </w:r>
      <w:r w:rsidR="000F737A">
        <w:rPr>
          <w:rFonts w:ascii="Times New Roman" w:hAnsi="Times New Roman"/>
          <w:sz w:val="22"/>
          <w:szCs w:val="22"/>
        </w:rPr>
        <w:t xml:space="preserve"> </w:t>
      </w:r>
      <w:r w:rsidR="00F90828">
        <w:rPr>
          <w:rStyle w:val="None"/>
          <w:rFonts w:ascii="Times New Roman" w:hAnsi="Times New Roman"/>
          <w:sz w:val="22"/>
          <w:szCs w:val="22"/>
        </w:rPr>
        <w:t xml:space="preserve">(see </w:t>
      </w:r>
      <w:r w:rsidR="0032252C">
        <w:rPr>
          <w:rStyle w:val="None"/>
          <w:rFonts w:ascii="Times New Roman" w:hAnsi="Times New Roman"/>
          <w:sz w:val="22"/>
          <w:szCs w:val="22"/>
        </w:rPr>
        <w:t>Methods: Linear Receptive Field Model</w:t>
      </w:r>
      <w:r w:rsidR="0043230F">
        <w:rPr>
          <w:rStyle w:val="None"/>
          <w:rFonts w:ascii="Times New Roman" w:hAnsi="Times New Roman"/>
          <w:sz w:val="22"/>
          <w:szCs w:val="22"/>
        </w:rPr>
        <w:t>; LINRF</w:t>
      </w:r>
      <w:r w:rsidR="007F1B18">
        <w:rPr>
          <w:rStyle w:val="None"/>
          <w:rFonts w:ascii="Times New Roman" w:hAnsi="Times New Roman"/>
          <w:sz w:val="22"/>
          <w:szCs w:val="22"/>
        </w:rPr>
        <w:t>)</w:t>
      </w:r>
      <w:r w:rsidR="00C32525">
        <w:rPr>
          <w:rStyle w:val="None"/>
          <w:rFonts w:ascii="Times New Roman" w:hAnsi="Times New Roman"/>
          <w:sz w:val="22"/>
          <w:szCs w:val="22"/>
        </w:rPr>
        <w:t>.</w:t>
      </w:r>
      <w:r w:rsidR="007F1B18">
        <w:rPr>
          <w:rStyle w:val="None"/>
          <w:rFonts w:ascii="Times New Roman" w:hAnsi="Times New Roman"/>
          <w:sz w:val="22"/>
          <w:szCs w:val="22"/>
        </w:rPr>
        <w:t xml:space="preserve"> </w:t>
      </w:r>
      <w:r w:rsidR="007C190F">
        <w:rPr>
          <w:rFonts w:ascii="Times New Roman" w:hAnsi="Times New Roman"/>
          <w:sz w:val="22"/>
          <w:szCs w:val="22"/>
        </w:rPr>
        <w:t xml:space="preserve">This version </w:t>
      </w:r>
      <w:r w:rsidR="0043230F">
        <w:rPr>
          <w:rFonts w:ascii="Times New Roman" w:hAnsi="Times New Roman"/>
          <w:sz w:val="22"/>
          <w:szCs w:val="22"/>
        </w:rPr>
        <w:t xml:space="preserve">of the </w:t>
      </w:r>
      <w:r w:rsidR="005F26B9">
        <w:rPr>
          <w:rFonts w:ascii="Times New Roman" w:hAnsi="Times New Roman"/>
          <w:sz w:val="22"/>
          <w:szCs w:val="22"/>
        </w:rPr>
        <w:t xml:space="preserve">model </w:t>
      </w:r>
      <w:r w:rsidR="00943CE8">
        <w:rPr>
          <w:rFonts w:ascii="Times New Roman" w:hAnsi="Times New Roman"/>
          <w:sz w:val="22"/>
          <w:szCs w:val="22"/>
        </w:rPr>
        <w:t>calculates</w:t>
      </w:r>
      <w:r w:rsidR="005F26B9">
        <w:rPr>
          <w:rFonts w:ascii="Times New Roman" w:hAnsi="Times New Roman"/>
          <w:sz w:val="22"/>
          <w:szCs w:val="22"/>
        </w:rPr>
        <w:t xml:space="preserve"> the response of a linear receptive field to an image to </w:t>
      </w:r>
      <w:r w:rsidR="007C190F">
        <w:rPr>
          <w:rFonts w:ascii="Times New Roman" w:hAnsi="Times New Roman"/>
          <w:sz w:val="22"/>
          <w:szCs w:val="22"/>
        </w:rPr>
        <w:t>instantiate the</w:t>
      </w:r>
      <w:r w:rsidR="008D33A8">
        <w:rPr>
          <w:rFonts w:ascii="Times New Roman" w:hAnsi="Times New Roman"/>
          <w:sz w:val="22"/>
          <w:szCs w:val="22"/>
        </w:rPr>
        <w:t xml:space="preserve"> </w:t>
      </w:r>
      <w:r w:rsidR="007C190F">
        <w:rPr>
          <w:rFonts w:ascii="Times New Roman" w:hAnsi="Times New Roman"/>
          <w:sz w:val="22"/>
          <w:szCs w:val="22"/>
        </w:rPr>
        <w:t xml:space="preserve">internal representation for the </w:t>
      </w:r>
      <w:r w:rsidR="00983B35">
        <w:rPr>
          <w:rFonts w:ascii="Times New Roman" w:hAnsi="Times New Roman"/>
          <w:sz w:val="22"/>
          <w:szCs w:val="22"/>
        </w:rPr>
        <w:t xml:space="preserve">LRF </w:t>
      </w:r>
      <w:r w:rsidR="007C190F">
        <w:rPr>
          <w:rFonts w:ascii="Times New Roman" w:hAnsi="Times New Roman"/>
          <w:sz w:val="22"/>
          <w:szCs w:val="22"/>
        </w:rPr>
        <w:t xml:space="preserve">postulated in the </w:t>
      </w:r>
      <w:r w:rsidR="00F05621">
        <w:rPr>
          <w:rFonts w:ascii="Times New Roman" w:hAnsi="Times New Roman"/>
          <w:sz w:val="22"/>
          <w:szCs w:val="22"/>
        </w:rPr>
        <w:t>SDT</w:t>
      </w:r>
      <w:r w:rsidR="007C190F">
        <w:rPr>
          <w:rFonts w:ascii="Times New Roman" w:hAnsi="Times New Roman"/>
          <w:sz w:val="22"/>
          <w:szCs w:val="22"/>
        </w:rPr>
        <w:t xml:space="preserve"> model</w:t>
      </w:r>
      <w:r w:rsidR="008D33A8">
        <w:rPr>
          <w:rFonts w:ascii="Times New Roman" w:hAnsi="Times New Roman"/>
          <w:sz w:val="22"/>
          <w:szCs w:val="22"/>
        </w:rPr>
        <w:t xml:space="preserve">. </w:t>
      </w:r>
      <w:r w:rsidR="007C190F">
        <w:rPr>
          <w:rFonts w:ascii="Times New Roman" w:hAnsi="Times New Roman"/>
          <w:sz w:val="22"/>
          <w:szCs w:val="22"/>
        </w:rPr>
        <w:t>This representation</w:t>
      </w:r>
      <w:r w:rsidR="000E1944">
        <w:rPr>
          <w:rFonts w:ascii="Times New Roman" w:hAnsi="Times New Roman"/>
          <w:sz w:val="22"/>
          <w:szCs w:val="22"/>
        </w:rPr>
        <w:t xml:space="preserve"> </w:t>
      </w:r>
      <w:r w:rsidR="00D102F0">
        <w:rPr>
          <w:rFonts w:ascii="Times New Roman" w:hAnsi="Times New Roman"/>
          <w:sz w:val="22"/>
          <w:szCs w:val="22"/>
        </w:rPr>
        <w:t xml:space="preserve">is </w:t>
      </w:r>
      <w:r w:rsidR="007C190F">
        <w:rPr>
          <w:rFonts w:ascii="Times New Roman" w:hAnsi="Times New Roman"/>
          <w:sz w:val="22"/>
          <w:szCs w:val="22"/>
        </w:rPr>
        <w:t xml:space="preserve">then </w:t>
      </w:r>
      <w:r w:rsidR="00D102F0">
        <w:rPr>
          <w:rFonts w:ascii="Times New Roman" w:hAnsi="Times New Roman"/>
          <w:sz w:val="22"/>
          <w:szCs w:val="22"/>
        </w:rPr>
        <w:t xml:space="preserve">used in </w:t>
      </w:r>
      <w:r w:rsidR="007C190F">
        <w:rPr>
          <w:rFonts w:ascii="Times New Roman" w:hAnsi="Times New Roman"/>
          <w:sz w:val="22"/>
          <w:szCs w:val="22"/>
        </w:rPr>
        <w:t xml:space="preserve">a simulation of the </w:t>
      </w:r>
      <w:r w:rsidR="00D102F0">
        <w:rPr>
          <w:rFonts w:ascii="Times New Roman" w:hAnsi="Times New Roman"/>
          <w:sz w:val="22"/>
          <w:szCs w:val="22"/>
        </w:rPr>
        <w:t xml:space="preserve">2AFC paradigm </w:t>
      </w:r>
      <w:r w:rsidR="00696F7D">
        <w:rPr>
          <w:rFonts w:ascii="Times New Roman" w:hAnsi="Times New Roman"/>
          <w:sz w:val="22"/>
          <w:szCs w:val="22"/>
        </w:rPr>
        <w:t xml:space="preserve">to </w:t>
      </w:r>
      <w:r w:rsidR="00E80135">
        <w:rPr>
          <w:rFonts w:ascii="Times New Roman" w:hAnsi="Times New Roman"/>
          <w:sz w:val="22"/>
          <w:szCs w:val="22"/>
        </w:rPr>
        <w:t>estimate</w:t>
      </w:r>
      <w:r w:rsidR="00696F7D">
        <w:rPr>
          <w:rFonts w:ascii="Times New Roman" w:hAnsi="Times New Roman"/>
          <w:sz w:val="22"/>
          <w:szCs w:val="22"/>
        </w:rPr>
        <w:t xml:space="preserve"> </w:t>
      </w:r>
      <w:r w:rsidR="009B4ADC">
        <w:rPr>
          <w:rFonts w:ascii="Times New Roman" w:hAnsi="Times New Roman"/>
          <w:sz w:val="22"/>
          <w:szCs w:val="22"/>
        </w:rPr>
        <w:t>model</w:t>
      </w:r>
      <w:r w:rsidR="00696F7D">
        <w:rPr>
          <w:rFonts w:ascii="Times New Roman" w:hAnsi="Times New Roman"/>
          <w:sz w:val="22"/>
          <w:szCs w:val="22"/>
        </w:rPr>
        <w:t xml:space="preserve"> threshold</w:t>
      </w:r>
      <w:r w:rsidR="009B4ADC">
        <w:rPr>
          <w:rFonts w:ascii="Times New Roman" w:hAnsi="Times New Roman"/>
          <w:sz w:val="22"/>
          <w:szCs w:val="22"/>
        </w:rPr>
        <w:t xml:space="preserve">. </w:t>
      </w:r>
      <w:r w:rsidR="00C9571E">
        <w:rPr>
          <w:rFonts w:ascii="Times New Roman" w:hAnsi="Times New Roman"/>
          <w:sz w:val="22"/>
          <w:szCs w:val="22"/>
        </w:rPr>
        <w:t xml:space="preserve">The </w:t>
      </w:r>
      <w:r w:rsidR="00BA66B4">
        <w:rPr>
          <w:rFonts w:ascii="Times New Roman" w:hAnsi="Times New Roman"/>
          <w:sz w:val="22"/>
          <w:szCs w:val="22"/>
        </w:rPr>
        <w:t xml:space="preserve">receptive field </w:t>
      </w:r>
      <w:r w:rsidR="00C75700">
        <w:rPr>
          <w:rFonts w:ascii="Times New Roman" w:hAnsi="Times New Roman"/>
          <w:sz w:val="22"/>
          <w:szCs w:val="22"/>
        </w:rPr>
        <w:t>model</w:t>
      </w:r>
      <w:ins w:id="144" w:author="Vijay Singh" w:date="2021-08-15T11:07:00Z">
        <w:r w:rsidR="008F6C1C">
          <w:rPr>
            <w:rFonts w:ascii="Times New Roman" w:hAnsi="Times New Roman"/>
            <w:sz w:val="22"/>
            <w:szCs w:val="22"/>
          </w:rPr>
          <w:t xml:space="preserve"> </w:t>
        </w:r>
      </w:ins>
      <w:r w:rsidR="00323305">
        <w:rPr>
          <w:rFonts w:ascii="Times New Roman" w:hAnsi="Times New Roman"/>
          <w:sz w:val="22"/>
          <w:szCs w:val="22"/>
        </w:rPr>
        <w:t xml:space="preserve">provides a straightforward way to incorporate features of human physiology. Here, these include optical blur </w:t>
      </w:r>
      <w:r w:rsidR="00323305">
        <w:rPr>
          <w:rFonts w:ascii="Times New Roman" w:hAnsi="Times New Roman"/>
          <w:sz w:val="22"/>
          <w:szCs w:val="22"/>
        </w:rPr>
        <w:fldChar w:fldCharType="begin"/>
      </w:r>
      <w:r w:rsidR="00323305">
        <w:rPr>
          <w:rFonts w:ascii="Times New Roman" w:hAnsi="Times New Roman"/>
          <w:sz w:val="22"/>
          <w:szCs w:val="22"/>
        </w:rPr>
        <w:instrText xml:space="preserve"> ADDIN EN.CITE &lt;EndNote&gt;&lt;Cite&gt;&lt;Author&gt;Westheimer&lt;/Author&gt;&lt;Year&gt;1986&lt;/Year&gt;&lt;RecNum&gt;78&lt;/RecNum&gt;&lt;IDText&gt;Westheimer1986eyeasoptical&lt;/IDText&gt;&lt;DisplayText&gt;(Westheimer, 1986)&lt;/DisplayText&gt;&lt;record&gt;&lt;rec-number&gt;78&lt;/rec-number&gt;&lt;foreign-keys&gt;&lt;key app="EN" db-id="zr5fzd222xvvdvewxvlv0eemp5f5rezev9p2" timestamp="1622840152"&gt;78&lt;/key&gt;&lt;/foreign-keys&gt;&lt;ref-type name="Book Section"&gt;5&lt;/ref-type&gt;&lt;contributors&gt;&lt;authors&gt;&lt;author&gt;Westheimer, G.&lt;/author&gt;&lt;/authors&gt;&lt;secondary-authors&gt;&lt;author&gt;Boff, K. R.&lt;/author&gt;&lt;author&gt;Kaufman, L.&lt;/author&gt;&lt;author&gt;THomas, J. P.&lt;/author&gt;&lt;/secondary-authors&gt;&lt;/contributors&gt;&lt;titles&gt;&lt;title&gt;The eye as an optical instrument&lt;/title&gt;&lt;secondary-title&gt;Handbook of Perception and Human Performance: Sensory Processes and Perception&lt;/secondary-title&gt;&lt;short-title&gt;The eye as an optical instrument&lt;/short-title&gt;&lt;/titles&gt;&lt;pages&gt;4.1-4.20&lt;/pages&gt;&lt;dates&gt;&lt;year&gt;1986&lt;/year&gt;&lt;/dates&gt;&lt;pub-location&gt;New York&lt;/pub-location&gt;&lt;publisher&gt;John Wiley &amp;amp; Sons&lt;/publisher&gt;&lt;accession-num&gt;Westheimer1986eyeasoptical&lt;/accession-num&gt;&lt;label&gt;Westheimer1986eyeasoptical&lt;/label&gt;&lt;urls&gt;&lt;/urls&gt;&lt;/record&gt;&lt;/Cite&gt;&lt;/EndNote&gt;</w:instrText>
      </w:r>
      <w:r w:rsidR="00323305">
        <w:rPr>
          <w:rFonts w:ascii="Times New Roman" w:hAnsi="Times New Roman"/>
          <w:sz w:val="22"/>
          <w:szCs w:val="22"/>
        </w:rPr>
        <w:fldChar w:fldCharType="separate"/>
      </w:r>
      <w:r w:rsidR="00323305">
        <w:rPr>
          <w:rFonts w:ascii="Times New Roman" w:hAnsi="Times New Roman"/>
          <w:noProof/>
          <w:sz w:val="22"/>
          <w:szCs w:val="22"/>
        </w:rPr>
        <w:t>(Westheimer, 1986)</w:t>
      </w:r>
      <w:r w:rsidR="00323305">
        <w:rPr>
          <w:rFonts w:ascii="Times New Roman" w:hAnsi="Times New Roman"/>
          <w:sz w:val="22"/>
          <w:szCs w:val="22"/>
        </w:rPr>
        <w:fldChar w:fldCharType="end"/>
      </w:r>
      <w:r w:rsidR="00323305">
        <w:rPr>
          <w:rFonts w:ascii="Times New Roman" w:hAnsi="Times New Roman"/>
          <w:sz w:val="22"/>
          <w:szCs w:val="22"/>
        </w:rPr>
        <w:t xml:space="preserve">and the Poisson noise that perturbs cone photoreceptor isomerizations in the retina </w:t>
      </w:r>
      <w:r w:rsidR="00323305">
        <w:rPr>
          <w:rFonts w:ascii="Times New Roman" w:hAnsi="Times New Roman"/>
          <w:sz w:val="22"/>
          <w:szCs w:val="22"/>
        </w:rPr>
        <w:fldChar w:fldCharType="begin"/>
      </w:r>
      <w:r w:rsidR="00323305">
        <w:rPr>
          <w:rFonts w:ascii="Times New Roman" w:hAnsi="Times New Roman"/>
          <w:sz w:val="22"/>
          <w:szCs w:val="22"/>
        </w:rPr>
        <w:instrText xml:space="preserve"> ADDIN EN.CITE &lt;EndNote&gt;&lt;Cite&gt;&lt;Author&gt;Rodieck&lt;/Author&gt;&lt;Year&gt;1998&lt;/Year&gt;&lt;RecNum&gt;77&lt;/RecNum&gt;&lt;DisplayText&gt;(Rodieck, 1998)&lt;/DisplayText&gt;&lt;record&gt;&lt;rec-number&gt;77&lt;/rec-number&gt;&lt;foreign-keys&gt;&lt;key app="EN" db-id="zr5fzd222xvvdvewxvlv0eemp5f5rezev9p2" timestamp="1622840075"&gt;77&lt;/key&gt;&lt;/foreign-keys&gt;&lt;ref-type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sidR="00323305">
        <w:rPr>
          <w:rFonts w:ascii="Times New Roman" w:hAnsi="Times New Roman"/>
          <w:sz w:val="22"/>
          <w:szCs w:val="22"/>
        </w:rPr>
        <w:fldChar w:fldCharType="separate"/>
      </w:r>
      <w:r w:rsidR="00323305">
        <w:rPr>
          <w:rFonts w:ascii="Times New Roman" w:hAnsi="Times New Roman"/>
          <w:noProof/>
          <w:sz w:val="22"/>
          <w:szCs w:val="22"/>
        </w:rPr>
        <w:t>(Rodieck, 1998)</w:t>
      </w:r>
      <w:r w:rsidR="00323305">
        <w:rPr>
          <w:rFonts w:ascii="Times New Roman" w:hAnsi="Times New Roman"/>
          <w:sz w:val="22"/>
          <w:szCs w:val="22"/>
        </w:rPr>
        <w:fldChar w:fldCharType="end"/>
      </w:r>
      <w:r w:rsidR="00323305">
        <w:rPr>
          <w:rFonts w:ascii="Times New Roman" w:hAnsi="Times New Roman"/>
          <w:sz w:val="22"/>
          <w:szCs w:val="22"/>
        </w:rPr>
        <w:t xml:space="preserve">. In addition, this model allows us to easily account for the details of the rendering </w:t>
      </w:r>
    </w:p>
    <w:p w14:paraId="229C2AB3" w14:textId="7FDD8484" w:rsidR="001F231E" w:rsidRDefault="002348AC" w:rsidP="004C23AD">
      <w:pPr>
        <w:pStyle w:val="Default"/>
        <w:spacing w:before="0"/>
        <w:rPr>
          <w:rFonts w:ascii="Times New Roman" w:hAnsi="Times New Roman"/>
          <w:sz w:val="22"/>
          <w:szCs w:val="22"/>
        </w:rPr>
      </w:pPr>
      <w:r>
        <w:rPr>
          <w:rFonts w:ascii="Times New Roman" w:hAnsi="Times New Roman"/>
          <w:sz w:val="22"/>
          <w:szCs w:val="22"/>
        </w:rPr>
        <w:t>process</w:t>
      </w:r>
      <w:r w:rsidR="009B4ADC">
        <w:rPr>
          <w:rFonts w:ascii="Times New Roman" w:hAnsi="Times New Roman"/>
          <w:sz w:val="22"/>
          <w:szCs w:val="22"/>
        </w:rPr>
        <w:t xml:space="preserve"> </w:t>
      </w:r>
      <w:r w:rsidR="003156A1">
        <w:rPr>
          <w:rFonts w:ascii="Times New Roman" w:hAnsi="Times New Roman"/>
          <w:sz w:val="22"/>
          <w:szCs w:val="22"/>
        </w:rPr>
        <w:t xml:space="preserve">used to </w:t>
      </w:r>
      <w:r w:rsidR="00741E77">
        <w:rPr>
          <w:rFonts w:ascii="Times New Roman" w:hAnsi="Times New Roman"/>
          <w:sz w:val="22"/>
          <w:szCs w:val="22"/>
        </w:rPr>
        <w:t>generate</w:t>
      </w:r>
      <w:r w:rsidR="003156A1">
        <w:rPr>
          <w:rFonts w:ascii="Times New Roman" w:hAnsi="Times New Roman"/>
          <w:sz w:val="22"/>
          <w:szCs w:val="22"/>
        </w:rPr>
        <w:t xml:space="preserve"> the images </w:t>
      </w:r>
      <w:r w:rsidR="003B660F">
        <w:rPr>
          <w:rFonts w:ascii="Times New Roman" w:hAnsi="Times New Roman"/>
          <w:sz w:val="22"/>
          <w:szCs w:val="22"/>
        </w:rPr>
        <w:t>for the experiment</w:t>
      </w:r>
      <w:r w:rsidR="00BF7CD5">
        <w:rPr>
          <w:rFonts w:ascii="Times New Roman" w:hAnsi="Times New Roman"/>
          <w:sz w:val="22"/>
          <w:szCs w:val="22"/>
        </w:rPr>
        <w:t xml:space="preserve">, </w:t>
      </w:r>
      <w:r w:rsidR="003B660F">
        <w:rPr>
          <w:rFonts w:ascii="Times New Roman" w:hAnsi="Times New Roman"/>
          <w:sz w:val="22"/>
          <w:szCs w:val="22"/>
        </w:rPr>
        <w:t xml:space="preserve">such as </w:t>
      </w:r>
      <w:r w:rsidR="009B4ADC">
        <w:rPr>
          <w:rFonts w:ascii="Times New Roman" w:hAnsi="Times New Roman"/>
          <w:sz w:val="22"/>
          <w:szCs w:val="22"/>
        </w:rPr>
        <w:t>the truncation of surface reflectances to the range 0 to 1 in our model of natural surface reflectances</w:t>
      </w:r>
      <w:r w:rsidR="00F80A99">
        <w:rPr>
          <w:rFonts w:ascii="Times New Roman" w:hAnsi="Times New Roman"/>
          <w:sz w:val="22"/>
          <w:szCs w:val="22"/>
        </w:rPr>
        <w:t>.</w:t>
      </w:r>
    </w:p>
    <w:p w14:paraId="6AFD664F" w14:textId="3B846EDF" w:rsidR="003474F4" w:rsidRDefault="003474F4" w:rsidP="00CC0064">
      <w:pPr>
        <w:pStyle w:val="Default"/>
        <w:spacing w:before="0"/>
        <w:rPr>
          <w:rFonts w:ascii="Times New Roman" w:hAnsi="Times New Roman"/>
          <w:sz w:val="22"/>
          <w:szCs w:val="22"/>
        </w:rPr>
      </w:pPr>
    </w:p>
    <w:p w14:paraId="629E2B30" w14:textId="123C3408" w:rsidR="003474F4" w:rsidRDefault="003474F4" w:rsidP="00CC0064">
      <w:pPr>
        <w:pStyle w:val="Default"/>
        <w:spacing w:before="0"/>
        <w:rPr>
          <w:rFonts w:ascii="Times New Roman" w:hAnsi="Times New Roman"/>
          <w:sz w:val="22"/>
          <w:szCs w:val="22"/>
        </w:rPr>
      </w:pPr>
      <w:r>
        <w:rPr>
          <w:rFonts w:ascii="Times New Roman" w:hAnsi="Times New Roman"/>
          <w:sz w:val="22"/>
          <w:szCs w:val="22"/>
        </w:rPr>
        <w:t xml:space="preserve">Figure </w:t>
      </w:r>
      <w:r w:rsidR="00347E2D">
        <w:rPr>
          <w:rFonts w:ascii="Times New Roman" w:hAnsi="Times New Roman"/>
          <w:sz w:val="22"/>
          <w:szCs w:val="22"/>
        </w:rPr>
        <w:t xml:space="preserve">5 </w:t>
      </w:r>
      <w:r>
        <w:rPr>
          <w:rFonts w:ascii="Times New Roman" w:hAnsi="Times New Roman"/>
          <w:sz w:val="22"/>
          <w:szCs w:val="22"/>
        </w:rPr>
        <w:t xml:space="preserve">shows the fit of the </w:t>
      </w:r>
      <w:r w:rsidR="000633D6">
        <w:rPr>
          <w:rFonts w:ascii="Times New Roman" w:hAnsi="Times New Roman"/>
          <w:sz w:val="22"/>
          <w:szCs w:val="22"/>
        </w:rPr>
        <w:t xml:space="preserve">SDT </w:t>
      </w:r>
      <w:r>
        <w:rPr>
          <w:rFonts w:ascii="Times New Roman" w:hAnsi="Times New Roman"/>
          <w:sz w:val="22"/>
          <w:szCs w:val="22"/>
        </w:rPr>
        <w:t xml:space="preserve">model and </w:t>
      </w:r>
      <w:r w:rsidR="001A287A">
        <w:rPr>
          <w:rFonts w:ascii="Times New Roman" w:hAnsi="Times New Roman"/>
          <w:sz w:val="22"/>
          <w:szCs w:val="22"/>
        </w:rPr>
        <w:t xml:space="preserve">the </w:t>
      </w:r>
      <w:r w:rsidR="00376C76">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to the mean observer data. </w:t>
      </w:r>
      <w:r w:rsidR="00894D1C">
        <w:rPr>
          <w:rFonts w:ascii="Times New Roman" w:hAnsi="Times New Roman"/>
          <w:sz w:val="22"/>
          <w:szCs w:val="22"/>
        </w:rPr>
        <w:t xml:space="preserve">Figure </w:t>
      </w:r>
      <w:r w:rsidR="00347E2D">
        <w:rPr>
          <w:rFonts w:ascii="Times New Roman" w:hAnsi="Times New Roman"/>
          <w:sz w:val="22"/>
          <w:szCs w:val="22"/>
        </w:rPr>
        <w:t xml:space="preserve">6 </w:t>
      </w:r>
      <w:r w:rsidR="00894D1C">
        <w:rPr>
          <w:rFonts w:ascii="Times New Roman" w:hAnsi="Times New Roman"/>
          <w:sz w:val="22"/>
          <w:szCs w:val="22"/>
        </w:rPr>
        <w:t>shows the model fits to the individual observer data.</w:t>
      </w:r>
      <w:r w:rsidR="0077279C">
        <w:rPr>
          <w:rFonts w:ascii="Times New Roman" w:hAnsi="Times New Roman"/>
          <w:sz w:val="22"/>
          <w:szCs w:val="22"/>
        </w:rPr>
        <w:t xml:space="preserve"> </w:t>
      </w:r>
      <w:r>
        <w:rPr>
          <w:rFonts w:ascii="Times New Roman" w:hAnsi="Times New Roman"/>
          <w:sz w:val="22"/>
          <w:szCs w:val="22"/>
        </w:rPr>
        <w:t xml:space="preserve">Both </w:t>
      </w:r>
      <w:r w:rsidR="00844D5C">
        <w:rPr>
          <w:rFonts w:ascii="Times New Roman" w:hAnsi="Times New Roman"/>
          <w:sz w:val="22"/>
          <w:szCs w:val="22"/>
        </w:rPr>
        <w:t xml:space="preserve">versions of the </w:t>
      </w:r>
      <w:r>
        <w:rPr>
          <w:rFonts w:ascii="Times New Roman" w:hAnsi="Times New Roman"/>
          <w:sz w:val="22"/>
          <w:szCs w:val="22"/>
        </w:rPr>
        <w:t>model capture the broad features of the data</w:t>
      </w:r>
      <w:r w:rsidR="00670BAD">
        <w:rPr>
          <w:rFonts w:ascii="Times New Roman" w:hAnsi="Times New Roman"/>
          <w:sz w:val="22"/>
          <w:szCs w:val="22"/>
        </w:rPr>
        <w:t>. T</w:t>
      </w:r>
      <w:r>
        <w:rPr>
          <w:rFonts w:ascii="Times New Roman" w:hAnsi="Times New Roman"/>
          <w:sz w:val="22"/>
          <w:szCs w:val="22"/>
        </w:rPr>
        <w:t xml:space="preserve">he </w:t>
      </w:r>
      <w:r w:rsidR="00624F99">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provides a better fit</w:t>
      </w:r>
      <w:r w:rsidR="001A287A">
        <w:rPr>
          <w:rFonts w:ascii="Times New Roman" w:hAnsi="Times New Roman"/>
          <w:sz w:val="22"/>
          <w:szCs w:val="22"/>
        </w:rPr>
        <w:t>, b</w:t>
      </w:r>
      <w:r w:rsidR="00D73A34">
        <w:rPr>
          <w:rFonts w:ascii="Times New Roman" w:hAnsi="Times New Roman"/>
          <w:sz w:val="22"/>
          <w:szCs w:val="22"/>
        </w:rPr>
        <w:t xml:space="preserve">ecause </w:t>
      </w:r>
      <w:r w:rsidR="001A287A">
        <w:rPr>
          <w:rFonts w:ascii="Times New Roman" w:hAnsi="Times New Roman"/>
          <w:sz w:val="22"/>
          <w:szCs w:val="22"/>
        </w:rPr>
        <w:t>this model</w:t>
      </w:r>
      <w:r w:rsidR="00AC2FEA">
        <w:rPr>
          <w:rFonts w:ascii="Times New Roman" w:hAnsi="Times New Roman"/>
          <w:sz w:val="22"/>
          <w:szCs w:val="22"/>
        </w:rPr>
        <w:t xml:space="preserve"> </w:t>
      </w:r>
      <w:r w:rsidR="009C0EDB">
        <w:rPr>
          <w:rFonts w:ascii="Times New Roman" w:hAnsi="Times New Roman"/>
          <w:sz w:val="22"/>
          <w:szCs w:val="22"/>
        </w:rPr>
        <w:t xml:space="preserve">enables us to </w:t>
      </w:r>
      <w:r>
        <w:rPr>
          <w:rFonts w:ascii="Times New Roman" w:hAnsi="Times New Roman"/>
          <w:sz w:val="22"/>
          <w:szCs w:val="22"/>
        </w:rPr>
        <w:t>account</w:t>
      </w:r>
      <w:r w:rsidR="001A287A">
        <w:rPr>
          <w:rFonts w:ascii="Times New Roman" w:hAnsi="Times New Roman"/>
          <w:sz w:val="22"/>
          <w:szCs w:val="22"/>
        </w:rPr>
        <w:t xml:space="preserve"> for</w:t>
      </w:r>
      <w:r>
        <w:rPr>
          <w:rFonts w:ascii="Times New Roman" w:hAnsi="Times New Roman"/>
          <w:sz w:val="22"/>
          <w:szCs w:val="22"/>
        </w:rPr>
        <w:t xml:space="preserve"> the fact that the actual covariance of the variation in background surface reflectances differs from the nominally specified variation, because we enforce a physical realizability constraint that surface reflectances lie between 0 and 1 (See Methods: Reflectance and Illumination Spectra).</w:t>
      </w:r>
    </w:p>
    <w:p w14:paraId="6983382C" w14:textId="6A0EE818" w:rsidR="00F80E92" w:rsidRDefault="00F80E92" w:rsidP="00CC0064">
      <w:pPr>
        <w:pStyle w:val="Default"/>
        <w:spacing w:before="0"/>
        <w:rPr>
          <w:rFonts w:ascii="Times New Roman" w:hAnsi="Times New Roman"/>
          <w:sz w:val="22"/>
          <w:szCs w:val="22"/>
        </w:rPr>
      </w:pPr>
    </w:p>
    <w:p w14:paraId="45044BEB" w14:textId="34B13C46" w:rsidR="00601AF2" w:rsidRDefault="005B30E4" w:rsidP="00CC0064">
      <w:pPr>
        <w:pStyle w:val="Default"/>
        <w:spacing w:before="0"/>
        <w:rPr>
          <w:rFonts w:ascii="Times New Roman" w:hAnsi="Times New Roman"/>
          <w:sz w:val="22"/>
          <w:szCs w:val="22"/>
        </w:rPr>
      </w:pPr>
      <w:r>
        <w:rPr>
          <w:rFonts w:ascii="Times New Roman" w:hAnsi="Times New Roman"/>
          <w:sz w:val="22"/>
          <w:szCs w:val="22"/>
        </w:rPr>
        <w:t>The model fits provide</w:t>
      </w:r>
      <w:r w:rsidR="0004182A">
        <w:rPr>
          <w:rFonts w:ascii="Times New Roman" w:hAnsi="Times New Roman"/>
          <w:sz w:val="22"/>
          <w:szCs w:val="22"/>
        </w:rPr>
        <w:t xml:space="preserve"> estimate</w:t>
      </w:r>
      <w:r>
        <w:rPr>
          <w:rFonts w:ascii="Times New Roman" w:hAnsi="Times New Roman"/>
          <w:sz w:val="22"/>
          <w:szCs w:val="22"/>
        </w:rPr>
        <w:t>s</w:t>
      </w:r>
      <w:r w:rsidR="0004182A">
        <w:rPr>
          <w:rFonts w:ascii="Times New Roman" w:hAnsi="Times New Roman"/>
          <w:sz w:val="22"/>
          <w:szCs w:val="22"/>
        </w:rPr>
        <w:t xml:space="preserve"> </w:t>
      </w:r>
      <w:r w:rsidR="00A021C0">
        <w:rPr>
          <w:rFonts w:ascii="Times New Roman" w:hAnsi="Times New Roman"/>
          <w:sz w:val="22"/>
          <w:szCs w:val="22"/>
        </w:rPr>
        <w:t xml:space="preserve">of </w:t>
      </w:r>
      <w:r w:rsidR="0041735C">
        <w:rPr>
          <w:rFonts w:ascii="Times New Roman" w:hAnsi="Times New Roman"/>
          <w:sz w:val="22"/>
          <w:szCs w:val="22"/>
        </w:rPr>
        <w:t xml:space="preserve">internal and external </w:t>
      </w:r>
      <w:r w:rsidR="00012289">
        <w:rPr>
          <w:rFonts w:ascii="Times New Roman" w:hAnsi="Times New Roman"/>
          <w:sz w:val="22"/>
          <w:szCs w:val="22"/>
        </w:rPr>
        <w:t xml:space="preserve">noise for </w:t>
      </w:r>
      <w:r w:rsidR="0041735C">
        <w:rPr>
          <w:rFonts w:ascii="Times New Roman" w:hAnsi="Times New Roman"/>
          <w:sz w:val="22"/>
          <w:szCs w:val="22"/>
        </w:rPr>
        <w:t xml:space="preserve">the human observers </w:t>
      </w:r>
      <w:r>
        <w:rPr>
          <w:rFonts w:ascii="Times New Roman" w:hAnsi="Times New Roman"/>
          <w:sz w:val="22"/>
          <w:szCs w:val="22"/>
        </w:rPr>
        <w:t>in</w:t>
      </w:r>
      <w:r w:rsidR="00C55EF2">
        <w:rPr>
          <w:rFonts w:ascii="Times New Roman" w:hAnsi="Times New Roman"/>
          <w:sz w:val="22"/>
          <w:szCs w:val="22"/>
        </w:rPr>
        <w:t xml:space="preserve"> this task</w:t>
      </w:r>
      <w:r>
        <w:rPr>
          <w:rFonts w:ascii="Times New Roman" w:hAnsi="Times New Roman"/>
          <w:sz w:val="22"/>
          <w:szCs w:val="22"/>
        </w:rPr>
        <w:t xml:space="preserve">. </w:t>
      </w:r>
      <w:r w:rsidR="002835C6">
        <w:rPr>
          <w:rFonts w:ascii="Times New Roman" w:hAnsi="Times New Roman"/>
          <w:sz w:val="22"/>
          <w:szCs w:val="22"/>
        </w:rPr>
        <w:t xml:space="preserve">Figure </w:t>
      </w:r>
      <w:r w:rsidR="00470D16">
        <w:rPr>
          <w:rFonts w:ascii="Times New Roman" w:hAnsi="Times New Roman"/>
          <w:sz w:val="22"/>
          <w:szCs w:val="22"/>
        </w:rPr>
        <w:t xml:space="preserve">7 </w:t>
      </w:r>
      <w:r w:rsidR="005A145F">
        <w:rPr>
          <w:rFonts w:ascii="Times New Roman" w:hAnsi="Times New Roman"/>
          <w:sz w:val="22"/>
          <w:szCs w:val="22"/>
        </w:rPr>
        <w:t xml:space="preserve">plots </w:t>
      </w:r>
      <w:r w:rsidR="00012289">
        <w:rPr>
          <w:rFonts w:ascii="Times New Roman" w:hAnsi="Times New Roman"/>
          <w:sz w:val="22"/>
          <w:szCs w:val="22"/>
        </w:rPr>
        <w:t>the estimates of</w:t>
      </w:r>
      <w:r w:rsidR="00F100A5">
        <w:rPr>
          <w:rFonts w:ascii="Times New Roman" w:hAnsi="Times New Roman"/>
          <w:sz w:val="22"/>
          <w:szCs w:val="22"/>
        </w:rPr>
        <w:t xml:space="preserve"> the inter</w:t>
      </w:r>
      <w:r w:rsidR="000633D6">
        <w:rPr>
          <w:rFonts w:ascii="Times New Roman" w:hAnsi="Times New Roman"/>
          <w:sz w:val="22"/>
          <w:szCs w:val="22"/>
        </w:rPr>
        <w:t>n</w:t>
      </w:r>
      <w:r w:rsidR="00F100A5">
        <w:rPr>
          <w:rFonts w:ascii="Times New Roman" w:hAnsi="Times New Roman"/>
          <w:sz w:val="22"/>
          <w:szCs w:val="22"/>
        </w:rPr>
        <w:t>al and external noise</w:t>
      </w:r>
      <w:r w:rsidR="002835C6">
        <w:rPr>
          <w:rFonts w:ascii="Times New Roman" w:hAnsi="Times New Roman"/>
          <w:sz w:val="22"/>
          <w:szCs w:val="22"/>
        </w:rPr>
        <w:t xml:space="preserve"> </w:t>
      </w:r>
      <w:r w:rsidR="00012289">
        <w:rPr>
          <w:rFonts w:ascii="Times New Roman" w:hAnsi="Times New Roman"/>
          <w:sz w:val="22"/>
          <w:szCs w:val="22"/>
        </w:rPr>
        <w:t xml:space="preserve">standard deviations (quantities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012289">
        <w:rPr>
          <w:rFonts w:ascii="Times New Roman" w:hAnsi="Times New Roman"/>
          <w:sz w:val="22"/>
          <w:szCs w:val="22"/>
        </w:rPr>
        <w:t xml:space="preserve"> and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012289">
        <w:rPr>
          <w:rFonts w:ascii="Times New Roman" w:hAnsi="Times New Roman"/>
          <w:sz w:val="22"/>
          <w:szCs w:val="22"/>
        </w:rPr>
        <w:t>, see Methods) fo</w:t>
      </w:r>
      <w:r w:rsidR="00A809C7">
        <w:rPr>
          <w:rFonts w:ascii="Times New Roman" w:hAnsi="Times New Roman"/>
          <w:sz w:val="22"/>
          <w:szCs w:val="22"/>
        </w:rPr>
        <w:t>r the</w:t>
      </w:r>
      <w:r w:rsidR="00591619">
        <w:rPr>
          <w:rFonts w:ascii="Times New Roman" w:hAnsi="Times New Roman"/>
          <w:sz w:val="22"/>
          <w:szCs w:val="22"/>
        </w:rPr>
        <w:t xml:space="preserve"> </w:t>
      </w:r>
      <w:r w:rsidR="00CE1335">
        <w:rPr>
          <w:rFonts w:ascii="Times New Roman" w:hAnsi="Times New Roman"/>
          <w:sz w:val="22"/>
          <w:szCs w:val="22"/>
        </w:rPr>
        <w:t>SDT</w:t>
      </w:r>
      <w:r w:rsidR="00A069B0">
        <w:rPr>
          <w:rFonts w:ascii="Times New Roman" w:hAnsi="Times New Roman"/>
          <w:sz w:val="22"/>
          <w:szCs w:val="22"/>
        </w:rPr>
        <w:t xml:space="preserve"> </w:t>
      </w:r>
      <w:r w:rsidR="009C5F6C">
        <w:rPr>
          <w:rFonts w:ascii="Times New Roman" w:hAnsi="Times New Roman"/>
          <w:sz w:val="22"/>
          <w:szCs w:val="22"/>
        </w:rPr>
        <w:t xml:space="preserve">model </w:t>
      </w:r>
      <w:r w:rsidR="00A069B0">
        <w:rPr>
          <w:rFonts w:ascii="Times New Roman" w:hAnsi="Times New Roman"/>
          <w:sz w:val="22"/>
          <w:szCs w:val="22"/>
        </w:rPr>
        <w:t xml:space="preserve">and </w:t>
      </w:r>
      <w:r w:rsidR="003D6B6F">
        <w:rPr>
          <w:rFonts w:ascii="Times New Roman" w:hAnsi="Times New Roman"/>
          <w:sz w:val="22"/>
          <w:szCs w:val="22"/>
        </w:rPr>
        <w:t xml:space="preserve">the </w:t>
      </w:r>
      <w:r w:rsidR="0010154A">
        <w:rPr>
          <w:rFonts w:ascii="Times New Roman" w:hAnsi="Times New Roman"/>
          <w:sz w:val="22"/>
          <w:szCs w:val="22"/>
        </w:rPr>
        <w:t>linear receptive field</w:t>
      </w:r>
      <w:r w:rsidR="00830AD3">
        <w:rPr>
          <w:rFonts w:ascii="Times New Roman" w:hAnsi="Times New Roman"/>
          <w:sz w:val="22"/>
          <w:szCs w:val="22"/>
        </w:rPr>
        <w:t xml:space="preserve"> model</w:t>
      </w:r>
      <w:r w:rsidR="0041735C">
        <w:rPr>
          <w:rFonts w:ascii="Times New Roman" w:hAnsi="Times New Roman"/>
          <w:sz w:val="22"/>
          <w:szCs w:val="22"/>
        </w:rPr>
        <w:t>.</w:t>
      </w:r>
    </w:p>
    <w:p w14:paraId="6EB23A94" w14:textId="77777777" w:rsidR="00601AF2" w:rsidRDefault="00601AF2" w:rsidP="00CC0064">
      <w:pPr>
        <w:pStyle w:val="Default"/>
        <w:spacing w:before="0"/>
        <w:rPr>
          <w:rFonts w:ascii="Times New Roman" w:hAnsi="Times New Roman"/>
          <w:sz w:val="22"/>
          <w:szCs w:val="22"/>
        </w:rPr>
      </w:pPr>
    </w:p>
    <w:p w14:paraId="3F06FAF7" w14:textId="1A897CB0" w:rsidR="00601AF2" w:rsidRPr="00C07E8A" w:rsidRDefault="00521E01" w:rsidP="00CC0064">
      <w:pPr>
        <w:pStyle w:val="Default"/>
        <w:spacing w:before="0"/>
        <w:rPr>
          <w:rFonts w:ascii="Times New Roman" w:hAnsi="Times New Roman"/>
          <w:sz w:val="22"/>
          <w:szCs w:val="22"/>
        </w:rPr>
      </w:pPr>
      <w:r>
        <w:rPr>
          <w:rFonts w:ascii="Times New Roman" w:hAnsi="Times New Roman"/>
          <w:sz w:val="22"/>
          <w:szCs w:val="22"/>
        </w:rPr>
        <w:t>T</w:t>
      </w:r>
      <w:r w:rsidR="00AD7AB1">
        <w:rPr>
          <w:rFonts w:ascii="Times New Roman" w:hAnsi="Times New Roman"/>
          <w:sz w:val="22"/>
          <w:szCs w:val="22"/>
        </w:rPr>
        <w:t xml:space="preserve">he </w:t>
      </w:r>
      <w:r>
        <w:rPr>
          <w:rFonts w:ascii="Times New Roman" w:hAnsi="Times New Roman"/>
          <w:sz w:val="22"/>
          <w:szCs w:val="22"/>
        </w:rPr>
        <w:t xml:space="preserve">estimates </w:t>
      </w:r>
      <w:r w:rsidR="005F3B9E">
        <w:rPr>
          <w:rFonts w:ascii="Times New Roman" w:hAnsi="Times New Roman"/>
          <w:sz w:val="22"/>
          <w:szCs w:val="22"/>
        </w:rPr>
        <w:t xml:space="preserve">of the </w:t>
      </w:r>
      <w:r w:rsidR="00AD7AB1">
        <w:rPr>
          <w:rFonts w:ascii="Times New Roman" w:hAnsi="Times New Roman"/>
          <w:sz w:val="22"/>
          <w:szCs w:val="22"/>
        </w:rPr>
        <w:t xml:space="preserve">internal noise </w:t>
      </w:r>
      <w:r>
        <w:rPr>
          <w:rFonts w:ascii="Times New Roman" w:hAnsi="Times New Roman"/>
          <w:sz w:val="22"/>
          <w:szCs w:val="22"/>
        </w:rPr>
        <w:t xml:space="preserve">are </w:t>
      </w:r>
      <w:r w:rsidR="00012289">
        <w:rPr>
          <w:rFonts w:ascii="Times New Roman" w:hAnsi="Times New Roman"/>
          <w:sz w:val="22"/>
          <w:szCs w:val="22"/>
        </w:rPr>
        <w:t>similar for the two models, which makes sense since for zero external noise the model</w:t>
      </w:r>
      <w:r w:rsidR="00A94B1E">
        <w:rPr>
          <w:rFonts w:ascii="Times New Roman" w:hAnsi="Times New Roman"/>
          <w:sz w:val="22"/>
          <w:szCs w:val="22"/>
        </w:rPr>
        <w:t xml:space="preserve"> formulations converge; the</w:t>
      </w:r>
      <w:r w:rsidR="00012289">
        <w:rPr>
          <w:rFonts w:ascii="Times New Roman" w:hAnsi="Times New Roman"/>
          <w:sz w:val="22"/>
          <w:szCs w:val="22"/>
        </w:rPr>
        <w:t xml:space="preserve"> Poisson noise </w:t>
      </w:r>
      <w:r w:rsidR="00A94B1E">
        <w:rPr>
          <w:rFonts w:ascii="Times New Roman" w:hAnsi="Times New Roman"/>
          <w:sz w:val="22"/>
          <w:szCs w:val="22"/>
        </w:rPr>
        <w:t xml:space="preserve">included in the </w:t>
      </w:r>
      <w:r w:rsidR="00AB4E76">
        <w:rPr>
          <w:rFonts w:ascii="Times New Roman" w:hAnsi="Times New Roman"/>
          <w:sz w:val="22"/>
          <w:szCs w:val="22"/>
        </w:rPr>
        <w:t xml:space="preserve">linear receptive field </w:t>
      </w:r>
      <w:r w:rsidR="00A94B1E">
        <w:rPr>
          <w:rFonts w:ascii="Times New Roman" w:hAnsi="Times New Roman"/>
          <w:sz w:val="22"/>
          <w:szCs w:val="22"/>
        </w:rPr>
        <w:t>model</w:t>
      </w:r>
      <w:r w:rsidR="00012289">
        <w:rPr>
          <w:rFonts w:ascii="Times New Roman" w:hAnsi="Times New Roman"/>
          <w:sz w:val="22"/>
          <w:szCs w:val="22"/>
        </w:rPr>
        <w:t xml:space="preserve"> does not typically limit human discrimination performance at daylight light levels </w: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(Banks, Geisler, &amp; Bennett, 1987; Cottaris, Jiang, Ding, Wandell, &amp; Brainard, 2019)</w:t>
      </w:r>
      <w:r w:rsidR="00B66158">
        <w:rPr>
          <w:rFonts w:ascii="Times New Roman" w:hAnsi="Times New Roman"/>
          <w:sz w:val="22"/>
          <w:szCs w:val="22"/>
        </w:rPr>
        <w:fldChar w:fldCharType="end"/>
      </w:r>
      <w:r w:rsidR="00012289">
        <w:rPr>
          <w:rFonts w:ascii="Times New Roman" w:hAnsi="Times New Roman"/>
          <w:sz w:val="22"/>
          <w:szCs w:val="22"/>
        </w:rPr>
        <w:t xml:space="preserve">. </w:t>
      </w:r>
      <w:r w:rsidR="00A94B1E">
        <w:rPr>
          <w:rFonts w:ascii="Times New Roman" w:hAnsi="Times New Roman"/>
          <w:sz w:val="22"/>
          <w:szCs w:val="22"/>
        </w:rPr>
        <w:t xml:space="preserve">The mean values of the internal noise standard deviation are close to the </w:t>
      </w:r>
      <w:r w:rsidR="00A94B1E" w:rsidRPr="00C07E8A">
        <w:rPr>
          <w:rFonts w:ascii="Times New Roman" w:hAnsi="Times New Roman"/>
          <w:sz w:val="22"/>
          <w:szCs w:val="22"/>
        </w:rPr>
        <w:t>values obtained by fitting the mean data (S</w:t>
      </w:r>
      <w:r w:rsidR="00601AF2" w:rsidRPr="00C07E8A">
        <w:rPr>
          <w:rFonts w:ascii="Times New Roman" w:hAnsi="Times New Roman"/>
          <w:sz w:val="22"/>
          <w:szCs w:val="22"/>
        </w:rPr>
        <w:t>DT</w:t>
      </w:r>
      <w:r w:rsidR="00A94B1E" w:rsidRPr="00C07E8A">
        <w:rPr>
          <w:rFonts w:ascii="Times New Roman" w:hAnsi="Times New Roman"/>
          <w:sz w:val="22"/>
          <w:szCs w:val="22"/>
        </w:rPr>
        <w:t xml:space="preserve"> model: mean value </w:t>
      </w:r>
      <w:r w:rsidR="00601AF2" w:rsidRPr="00C07E8A">
        <w:rPr>
          <w:rFonts w:ascii="Times New Roman" w:hAnsi="Times New Roman"/>
          <w:sz w:val="22"/>
          <w:szCs w:val="22"/>
        </w:rPr>
        <w:t>of internal noise standard deviation</w:t>
      </w:r>
      <w:r w:rsidR="00C672F7">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4573A5" w:rsidRPr="00C07E8A">
        <w:rPr>
          <w:rFonts w:ascii="Times New Roman" w:hAnsi="Times New Roman"/>
          <w:sz w:val="22"/>
          <w:szCs w:val="22"/>
        </w:rPr>
        <w:t>02</w:t>
      </w:r>
      <w:r w:rsidR="00CA437E" w:rsidRPr="00C07E8A">
        <w:rPr>
          <w:rFonts w:ascii="Times New Roman" w:hAnsi="Times New Roman"/>
          <w:sz w:val="22"/>
          <w:szCs w:val="22"/>
        </w:rPr>
        <w:t>5</w:t>
      </w:r>
      <w:r w:rsidR="004573A5" w:rsidRPr="00C07E8A">
        <w:rPr>
          <w:rFonts w:ascii="Times New Roman" w:hAnsi="Times New Roman"/>
          <w:sz w:val="22"/>
          <w:szCs w:val="22"/>
        </w:rPr>
        <w:t>6</w:t>
      </w:r>
      <w:r w:rsidR="00A94B1E" w:rsidRPr="00C07E8A">
        <w:rPr>
          <w:rFonts w:ascii="Times New Roman" w:hAnsi="Times New Roman"/>
          <w:sz w:val="22"/>
          <w:szCs w:val="22"/>
        </w:rPr>
        <w:t xml:space="preserve">, value from fit to mean </w:t>
      </w:r>
      <w:r w:rsidR="00601AF2" w:rsidRPr="00C07E8A">
        <w:rPr>
          <w:rFonts w:ascii="Times New Roman" w:hAnsi="Times New Roman"/>
          <w:sz w:val="22"/>
          <w:szCs w:val="22"/>
        </w:rPr>
        <w:t xml:space="preserve">data </w:t>
      </w:r>
      <w:r w:rsidR="00A94B1E" w:rsidRPr="00C07E8A">
        <w:rPr>
          <w:rFonts w:ascii="Times New Roman" w:hAnsi="Times New Roman"/>
          <w:sz w:val="22"/>
          <w:szCs w:val="22"/>
        </w:rPr>
        <w:t>0.</w:t>
      </w:r>
      <w:r w:rsidR="00A200F7" w:rsidRPr="00C07E8A">
        <w:rPr>
          <w:rFonts w:ascii="Times New Roman" w:hAnsi="Times New Roman"/>
          <w:sz w:val="22"/>
          <w:szCs w:val="22"/>
        </w:rPr>
        <w:t>02</w:t>
      </w:r>
      <w:r w:rsidR="00CA437E" w:rsidRPr="00C07E8A">
        <w:rPr>
          <w:rFonts w:ascii="Times New Roman" w:hAnsi="Times New Roman"/>
          <w:sz w:val="22"/>
          <w:szCs w:val="22"/>
        </w:rPr>
        <w:t>5</w:t>
      </w:r>
      <w:r w:rsidR="00A200F7" w:rsidRPr="00C07E8A">
        <w:rPr>
          <w:rFonts w:ascii="Times New Roman" w:hAnsi="Times New Roman"/>
          <w:sz w:val="22"/>
          <w:szCs w:val="22"/>
        </w:rPr>
        <w:t>6</w:t>
      </w:r>
      <w:r w:rsidR="00A94B1E"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A94B1E" w:rsidRPr="00C07E8A">
        <w:rPr>
          <w:rFonts w:ascii="Times New Roman" w:hAnsi="Times New Roman"/>
          <w:sz w:val="22"/>
          <w:szCs w:val="22"/>
        </w:rPr>
        <w:t xml:space="preserve">model: mean value </w:t>
      </w:r>
      <w:r w:rsidR="00601AF2" w:rsidRPr="00C07E8A">
        <w:rPr>
          <w:rFonts w:ascii="Times New Roman" w:hAnsi="Times New Roman"/>
          <w:sz w:val="22"/>
          <w:szCs w:val="22"/>
        </w:rPr>
        <w:t>of internal noise standard deviation</w:t>
      </w:r>
      <w:r w:rsidR="00833068">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 value from fit to mean data, 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w:t>
      </w:r>
    </w:p>
    <w:p w14:paraId="0B904BEC" w14:textId="77777777" w:rsidR="00601AF2" w:rsidRPr="00C07E8A" w:rsidRDefault="00601AF2" w:rsidP="00CC0064">
      <w:pPr>
        <w:pStyle w:val="Default"/>
        <w:spacing w:before="0"/>
        <w:rPr>
          <w:rFonts w:ascii="Times New Roman" w:hAnsi="Times New Roman"/>
          <w:sz w:val="22"/>
          <w:szCs w:val="22"/>
        </w:rPr>
      </w:pPr>
    </w:p>
    <w:p w14:paraId="58EAC113" w14:textId="4374195F" w:rsidR="00CF1F78" w:rsidRDefault="00A94B1E" w:rsidP="00CC0064">
      <w:pPr>
        <w:pStyle w:val="Default"/>
        <w:spacing w:before="0"/>
        <w:rPr>
          <w:rFonts w:ascii="Times New Roman" w:hAnsi="Times New Roman"/>
          <w:sz w:val="22"/>
          <w:szCs w:val="22"/>
        </w:rPr>
      </w:pPr>
      <w:r w:rsidRPr="00C07E8A">
        <w:rPr>
          <w:rFonts w:ascii="Times New Roman" w:hAnsi="Times New Roman"/>
          <w:sz w:val="22"/>
          <w:szCs w:val="22"/>
        </w:rPr>
        <w:t xml:space="preserve">The estimates of external noise are higher for the </w:t>
      </w:r>
      <w:r w:rsidR="00E879E9">
        <w:rPr>
          <w:rFonts w:ascii="Times New Roman" w:hAnsi="Times New Roman"/>
          <w:sz w:val="22"/>
          <w:szCs w:val="22"/>
        </w:rPr>
        <w:t xml:space="preserve">linear receptive field </w:t>
      </w:r>
      <w:r w:rsidRPr="00C07E8A">
        <w:rPr>
          <w:rFonts w:ascii="Times New Roman" w:hAnsi="Times New Roman"/>
          <w:sz w:val="22"/>
          <w:szCs w:val="22"/>
        </w:rPr>
        <w:t>model than for the S</w:t>
      </w:r>
      <w:r w:rsidR="00601AF2" w:rsidRPr="00C07E8A">
        <w:rPr>
          <w:rFonts w:ascii="Times New Roman" w:hAnsi="Times New Roman"/>
          <w:sz w:val="22"/>
          <w:szCs w:val="22"/>
        </w:rPr>
        <w:t>DT</w:t>
      </w:r>
      <w:r w:rsidRPr="00C07E8A">
        <w:rPr>
          <w:rFonts w:ascii="Times New Roman" w:hAnsi="Times New Roman"/>
          <w:sz w:val="22"/>
          <w:szCs w:val="22"/>
        </w:rPr>
        <w:t xml:space="preserve"> model</w:t>
      </w:r>
      <w:r w:rsidR="00601AF2" w:rsidRPr="00C07E8A">
        <w:rPr>
          <w:rFonts w:ascii="Times New Roman" w:hAnsi="Times New Roman"/>
          <w:sz w:val="22"/>
          <w:szCs w:val="22"/>
        </w:rPr>
        <w:t xml:space="preserve"> (SDT model: mean value of external noise standard deviation 0.</w:t>
      </w:r>
      <w:r w:rsidR="00CA437E" w:rsidRPr="00C07E8A">
        <w:rPr>
          <w:rFonts w:ascii="Times New Roman" w:hAnsi="Times New Roman"/>
          <w:sz w:val="22"/>
          <w:szCs w:val="22"/>
        </w:rPr>
        <w:t>0290</w:t>
      </w:r>
      <w:r w:rsidR="00601AF2" w:rsidRPr="00C07E8A">
        <w:rPr>
          <w:rFonts w:ascii="Times New Roman" w:hAnsi="Times New Roman"/>
          <w:sz w:val="22"/>
          <w:szCs w:val="22"/>
        </w:rPr>
        <w:t>, value from fit to mean data 0.</w:t>
      </w:r>
      <w:r w:rsidR="00CA437E" w:rsidRPr="00C07E8A">
        <w:rPr>
          <w:rFonts w:ascii="Times New Roman" w:hAnsi="Times New Roman"/>
          <w:sz w:val="22"/>
          <w:szCs w:val="22"/>
        </w:rPr>
        <w:t>0294</w:t>
      </w:r>
      <w:r w:rsidR="00601AF2"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601AF2" w:rsidRPr="00C07E8A">
        <w:rPr>
          <w:rFonts w:ascii="Times New Roman" w:hAnsi="Times New Roman"/>
          <w:sz w:val="22"/>
          <w:szCs w:val="22"/>
        </w:rPr>
        <w:t>model: mean value of external noise standard deviation 0.</w:t>
      </w:r>
      <w:r w:rsidR="00D0428A" w:rsidRPr="00C07E8A">
        <w:rPr>
          <w:rFonts w:ascii="Times New Roman" w:hAnsi="Times New Roman"/>
          <w:sz w:val="22"/>
          <w:szCs w:val="22"/>
        </w:rPr>
        <w:t>0421</w:t>
      </w:r>
      <w:r w:rsidR="00601AF2" w:rsidRPr="00C07E8A">
        <w:rPr>
          <w:rFonts w:ascii="Times New Roman" w:hAnsi="Times New Roman"/>
          <w:sz w:val="22"/>
          <w:szCs w:val="22"/>
        </w:rPr>
        <w:t>, value from fit to mean data, 0.</w:t>
      </w:r>
      <w:r w:rsidR="00D0428A" w:rsidRPr="00C07E8A">
        <w:rPr>
          <w:rFonts w:ascii="Times New Roman" w:hAnsi="Times New Roman"/>
          <w:sz w:val="22"/>
          <w:szCs w:val="22"/>
        </w:rPr>
        <w:t>0429</w:t>
      </w:r>
      <w:r w:rsidR="00601AF2" w:rsidRPr="00C07E8A">
        <w:rPr>
          <w:rFonts w:ascii="Times New Roman" w:hAnsi="Times New Roman"/>
          <w:sz w:val="22"/>
          <w:szCs w:val="22"/>
        </w:rPr>
        <w:t xml:space="preserve">). </w:t>
      </w:r>
      <w:r w:rsidRPr="00C07E8A">
        <w:rPr>
          <w:rFonts w:ascii="Times New Roman" w:hAnsi="Times New Roman"/>
          <w:sz w:val="22"/>
          <w:szCs w:val="22"/>
        </w:rPr>
        <w:t>Th</w:t>
      </w:r>
      <w:r w:rsidR="00601AF2" w:rsidRPr="00C07E8A">
        <w:rPr>
          <w:rFonts w:ascii="Times New Roman" w:hAnsi="Times New Roman"/>
          <w:sz w:val="22"/>
          <w:szCs w:val="22"/>
        </w:rPr>
        <w:t>is is consistent</w:t>
      </w:r>
      <w:r w:rsidR="00601AF2">
        <w:rPr>
          <w:rFonts w:ascii="Times New Roman" w:hAnsi="Times New Roman"/>
          <w:sz w:val="22"/>
          <w:szCs w:val="22"/>
        </w:rPr>
        <w:t xml:space="preserve"> with the observation that the SDT model underestimates the rise in thresholds with </w:t>
      </w:r>
      <w:r w:rsidR="00833769">
        <w:rPr>
          <w:rFonts w:ascii="Times New Roman" w:hAnsi="Times New Roman"/>
          <w:sz w:val="22"/>
          <w:szCs w:val="22"/>
        </w:rPr>
        <w:t xml:space="preserve">increasing covariance scalar, while this rise is captured accurately by the </w:t>
      </w:r>
      <w:r w:rsidR="00613C03">
        <w:rPr>
          <w:rFonts w:ascii="Times New Roman" w:hAnsi="Times New Roman"/>
          <w:sz w:val="22"/>
          <w:szCs w:val="22"/>
        </w:rPr>
        <w:t xml:space="preserve">linear receptive field </w:t>
      </w:r>
      <w:r w:rsidR="00833769">
        <w:rPr>
          <w:rFonts w:ascii="Times New Roman" w:hAnsi="Times New Roman"/>
          <w:sz w:val="22"/>
          <w:szCs w:val="22"/>
        </w:rPr>
        <w:t xml:space="preserve">model, presumably because the latter </w:t>
      </w:r>
      <w:r w:rsidR="00C90E59">
        <w:rPr>
          <w:rFonts w:ascii="Times New Roman" w:hAnsi="Times New Roman"/>
          <w:sz w:val="22"/>
          <w:szCs w:val="22"/>
        </w:rPr>
        <w:t>incorporates the constraint that the surface reflectance values at each wavelength are physically realizable (</w:t>
      </w:r>
      <w:r w:rsidR="007602C1">
        <w:rPr>
          <w:rFonts w:ascii="Times New Roman" w:hAnsi="Times New Roman"/>
          <w:sz w:val="22"/>
          <w:szCs w:val="22"/>
        </w:rPr>
        <w:t>i.e.,</w:t>
      </w:r>
      <w:r w:rsidR="00C90E59">
        <w:rPr>
          <w:rFonts w:ascii="Times New Roman" w:hAnsi="Times New Roman"/>
          <w:sz w:val="22"/>
          <w:szCs w:val="22"/>
        </w:rPr>
        <w:t xml:space="preserve"> surface reflectances lie between 0 and 1)</w:t>
      </w:r>
      <w:r w:rsidR="00833769">
        <w:rPr>
          <w:rFonts w:ascii="Times New Roman" w:hAnsi="Times New Roman"/>
          <w:sz w:val="22"/>
          <w:szCs w:val="22"/>
        </w:rPr>
        <w:t xml:space="preserve">. If we focus on </w:t>
      </w:r>
      <w:r w:rsidR="00833769">
        <w:rPr>
          <w:rFonts w:ascii="Times New Roman" w:hAnsi="Times New Roman"/>
          <w:sz w:val="22"/>
          <w:szCs w:val="22"/>
        </w:rPr>
        <w:lastRenderedPageBreak/>
        <w:t xml:space="preserve">the estimates from the </w:t>
      </w:r>
      <w:r w:rsidR="00E932A2">
        <w:rPr>
          <w:rFonts w:ascii="Times New Roman" w:hAnsi="Times New Roman"/>
          <w:sz w:val="22"/>
          <w:szCs w:val="22"/>
        </w:rPr>
        <w:t xml:space="preserve">linear receptive field </w:t>
      </w:r>
      <w:r w:rsidR="00833769">
        <w:rPr>
          <w:rFonts w:ascii="Times New Roman" w:hAnsi="Times New Roman"/>
          <w:sz w:val="22"/>
          <w:szCs w:val="22"/>
        </w:rPr>
        <w:t xml:space="preserve">model fit to the mean data,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833769">
        <w:rPr>
          <w:rFonts w:ascii="Times New Roman" w:hAnsi="Times New Roman"/>
          <w:sz w:val="22"/>
          <w:szCs w:val="22"/>
        </w:rPr>
        <w:t xml:space="preserve"> is larger by a factor of ~1.7 than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833769">
        <w:rPr>
          <w:rFonts w:ascii="Times New Roman" w:hAnsi="Times New Roman"/>
          <w:sz w:val="22"/>
          <w:szCs w:val="22"/>
        </w:rPr>
        <w:t xml:space="preserve">. To the extent that our model of natural surface reflectance is accurate, this tells us </w:t>
      </w:r>
      <w:r w:rsidR="003F71D1">
        <w:rPr>
          <w:rFonts w:ascii="Times New Roman" w:hAnsi="Times New Roman"/>
          <w:sz w:val="22"/>
          <w:szCs w:val="22"/>
        </w:rPr>
        <w:t>that the variance of human representations of lightness</w:t>
      </w:r>
      <w:r w:rsidR="006448A6">
        <w:rPr>
          <w:rFonts w:ascii="Times New Roman" w:hAnsi="Times New Roman"/>
          <w:sz w:val="22"/>
          <w:szCs w:val="22"/>
        </w:rPr>
        <w:t>,</w:t>
      </w:r>
      <w:r w:rsidR="003F71D1">
        <w:rPr>
          <w:rFonts w:ascii="Times New Roman" w:hAnsi="Times New Roman"/>
          <w:sz w:val="22"/>
          <w:szCs w:val="22"/>
        </w:rPr>
        <w:t xml:space="preserve"> given substantial variation in background surface reflectance, </w:t>
      </w:r>
      <w:r w:rsidR="00BB7FCF">
        <w:rPr>
          <w:rFonts w:ascii="Times New Roman" w:hAnsi="Times New Roman"/>
          <w:sz w:val="22"/>
          <w:szCs w:val="22"/>
        </w:rPr>
        <w:t>are</w:t>
      </w:r>
      <w:r w:rsidR="003F71D1">
        <w:rPr>
          <w:rFonts w:ascii="Times New Roman" w:hAnsi="Times New Roman"/>
          <w:sz w:val="22"/>
          <w:szCs w:val="22"/>
        </w:rPr>
        <w:t xml:space="preserve"> within a factor of two of the limits imposed by the intrinsic precision of that representation. </w:t>
      </w:r>
      <w:r w:rsidR="00833769">
        <w:rPr>
          <w:rFonts w:ascii="Times New Roman" w:hAnsi="Times New Roman"/>
          <w:sz w:val="22"/>
          <w:szCs w:val="22"/>
        </w:rPr>
        <w:t xml:space="preserve"> </w:t>
      </w:r>
    </w:p>
    <w:p w14:paraId="57FE3B89" w14:textId="68A952D0" w:rsidR="00CF1F78" w:rsidRDefault="00CF1F78">
      <w:pPr>
        <w:rPr>
          <w:rFonts w:cs="Arial Unicode MS"/>
          <w:color w:val="000000"/>
          <w:sz w:val="22"/>
          <w:szCs w:val="22"/>
          <w14:textOutline w14:w="0" w14:cap="flat" w14:cmpd="sng" w14:algn="ctr">
            <w14:noFill/>
            <w14:prstDash w14:val="solid"/>
            <w14:bevel/>
          </w14:textOutline>
        </w:rPr>
      </w:pPr>
    </w:p>
    <w:p w14:paraId="137028F4" w14:textId="6224673E" w:rsidR="00151AF7" w:rsidRDefault="00830E1D" w:rsidP="00A829D5">
      <w:pPr>
        <w:pStyle w:val="Default"/>
        <w:spacing w:before="0" w:after="270"/>
        <w:rPr>
          <w:rFonts w:ascii="Times New Roman" w:hAnsi="Times New Roman"/>
          <w:b/>
          <w:bCs/>
          <w:sz w:val="22"/>
          <w:szCs w:val="22"/>
        </w:rPr>
      </w:pPr>
      <w:r>
        <w:rPr>
          <w:rFonts w:ascii="Times New Roman" w:hAnsi="Times New Roman"/>
          <w:b/>
          <w:bCs/>
          <w:sz w:val="22"/>
          <w:szCs w:val="22"/>
        </w:rPr>
        <w:t>4</w:t>
      </w:r>
      <w:r w:rsidR="00D80F56">
        <w:rPr>
          <w:rFonts w:ascii="Times New Roman" w:hAnsi="Times New Roman"/>
          <w:b/>
          <w:bCs/>
          <w:sz w:val="22"/>
          <w:szCs w:val="22"/>
        </w:rPr>
        <w:t xml:space="preserve"> </w:t>
      </w:r>
      <w:proofErr w:type="gramStart"/>
      <w:r w:rsidR="00E6746C">
        <w:rPr>
          <w:rFonts w:ascii="Times New Roman" w:hAnsi="Times New Roman"/>
          <w:b/>
          <w:bCs/>
          <w:sz w:val="22"/>
          <w:szCs w:val="22"/>
        </w:rPr>
        <w:t>DISCUSSION</w:t>
      </w:r>
      <w:proofErr w:type="gramEnd"/>
    </w:p>
    <w:p w14:paraId="093596D3" w14:textId="77777777" w:rsidR="004B3F7A" w:rsidRDefault="004B3F7A" w:rsidP="005C0EFF">
      <w:pPr>
        <w:pStyle w:val="Default"/>
        <w:spacing w:before="0"/>
        <w:rPr>
          <w:rFonts w:ascii="Times New Roman" w:hAnsi="Times New Roman"/>
          <w:b/>
          <w:bCs/>
          <w:sz w:val="22"/>
          <w:szCs w:val="22"/>
        </w:rPr>
      </w:pPr>
    </w:p>
    <w:p w14:paraId="596C9304" w14:textId="412EDDA2" w:rsidR="00E0112B" w:rsidRDefault="001E77B3" w:rsidP="000E3DCD">
      <w:pPr>
        <w:rPr>
          <w:sz w:val="22"/>
          <w:szCs w:val="22"/>
        </w:rPr>
      </w:pPr>
      <w:r w:rsidRPr="00943998">
        <w:rPr>
          <w:sz w:val="22"/>
          <w:szCs w:val="22"/>
        </w:rPr>
        <w:t xml:space="preserve">The </w:t>
      </w:r>
      <w:r w:rsidR="00943998" w:rsidRPr="00943998">
        <w:rPr>
          <w:sz w:val="22"/>
          <w:szCs w:val="22"/>
        </w:rPr>
        <w:t>perceived</w:t>
      </w:r>
      <w:r w:rsidR="00943998">
        <w:rPr>
          <w:b/>
          <w:bCs/>
          <w:sz w:val="22"/>
          <w:szCs w:val="22"/>
        </w:rPr>
        <w:t xml:space="preserve"> </w:t>
      </w:r>
      <w:r w:rsidRPr="000E3DCD">
        <w:rPr>
          <w:sz w:val="22"/>
          <w:szCs w:val="22"/>
        </w:rPr>
        <w:t>lightness</w:t>
      </w:r>
      <w:r w:rsidRPr="000E3DCD">
        <w:rPr>
          <w:b/>
          <w:bCs/>
          <w:sz w:val="22"/>
          <w:szCs w:val="22"/>
        </w:rPr>
        <w:t xml:space="preserve"> </w:t>
      </w:r>
      <w:r w:rsidRPr="000E3DCD">
        <w:rPr>
          <w:sz w:val="22"/>
          <w:szCs w:val="22"/>
        </w:rPr>
        <w:t xml:space="preserve">of an object </w:t>
      </w:r>
      <w:r w:rsidR="00943998">
        <w:rPr>
          <w:sz w:val="22"/>
          <w:szCs w:val="22"/>
        </w:rPr>
        <w:t xml:space="preserve">can </w:t>
      </w:r>
      <w:r w:rsidRPr="000E3DCD">
        <w:rPr>
          <w:sz w:val="22"/>
          <w:szCs w:val="22"/>
        </w:rPr>
        <w:t>depend on the scene in which it lies</w:t>
      </w:r>
      <w:r w:rsidR="00321BD2">
        <w:rPr>
          <w:sz w:val="22"/>
          <w:szCs w:val="22"/>
        </w:rPr>
        <w:t>. S</w:t>
      </w:r>
      <w:r w:rsidR="00943998">
        <w:rPr>
          <w:sz w:val="22"/>
          <w:szCs w:val="22"/>
        </w:rPr>
        <w:t>tabilization of the lightness representation against variation in scene properties extrinsic to the object’s surface reflectance is referred to as lightness constancy.</w:t>
      </w:r>
      <w:r w:rsidRPr="000E3DCD">
        <w:rPr>
          <w:sz w:val="22"/>
          <w:szCs w:val="22"/>
        </w:rPr>
        <w:t xml:space="preserve"> </w:t>
      </w:r>
      <w:r w:rsidR="00C815DA" w:rsidRPr="000E3DCD">
        <w:rPr>
          <w:sz w:val="22"/>
          <w:szCs w:val="22"/>
        </w:rPr>
        <w:t>In this paper</w:t>
      </w:r>
      <w:r w:rsidR="00524783" w:rsidRPr="000E3DCD">
        <w:rPr>
          <w:sz w:val="22"/>
          <w:szCs w:val="22"/>
        </w:rPr>
        <w:t xml:space="preserve">, </w:t>
      </w:r>
      <w:r w:rsidR="00943998">
        <w:rPr>
          <w:sz w:val="22"/>
          <w:szCs w:val="22"/>
        </w:rPr>
        <w:t>we introduced a psychophysical approach to characteri</w:t>
      </w:r>
      <w:r w:rsidR="00534AE3">
        <w:rPr>
          <w:sz w:val="22"/>
          <w:szCs w:val="22"/>
        </w:rPr>
        <w:t>ze</w:t>
      </w:r>
      <w:r w:rsidR="00943998">
        <w:rPr>
          <w:sz w:val="22"/>
          <w:szCs w:val="22"/>
        </w:rPr>
        <w:t xml:space="preserve"> lightness constancy based on measuring how lightness discrimination thresholds vary with experimentally introduced variation in scene properties extrinsic to the object’s reflectance. </w:t>
      </w:r>
      <w:r w:rsidR="003711A7">
        <w:rPr>
          <w:sz w:val="22"/>
          <w:szCs w:val="22"/>
        </w:rPr>
        <w:t>Specifically</w:t>
      </w:r>
      <w:r w:rsidR="00943998">
        <w:rPr>
          <w:sz w:val="22"/>
          <w:szCs w:val="22"/>
        </w:rPr>
        <w:t xml:space="preserve">, we studied </w:t>
      </w:r>
      <w:r w:rsidR="00C71F0B">
        <w:rPr>
          <w:sz w:val="22"/>
          <w:szCs w:val="22"/>
        </w:rPr>
        <w:t xml:space="preserve">how </w:t>
      </w:r>
      <w:r w:rsidR="003711A7">
        <w:rPr>
          <w:sz w:val="22"/>
          <w:szCs w:val="22"/>
        </w:rPr>
        <w:t>lightness discrimination thresholds</w:t>
      </w:r>
      <w:r w:rsidR="00C71F0B">
        <w:rPr>
          <w:sz w:val="22"/>
          <w:szCs w:val="22"/>
        </w:rPr>
        <w:t xml:space="preserve"> are impacted by</w:t>
      </w:r>
      <w:r w:rsidR="003711A7">
        <w:rPr>
          <w:sz w:val="22"/>
          <w:szCs w:val="22"/>
        </w:rPr>
        <w:t xml:space="preserve"> </w:t>
      </w:r>
      <w:r w:rsidR="00943998">
        <w:rPr>
          <w:sz w:val="22"/>
          <w:szCs w:val="22"/>
        </w:rPr>
        <w:t xml:space="preserve">variation in the reflectance </w:t>
      </w:r>
      <w:r w:rsidR="007A60B8" w:rsidRPr="000E3DCD">
        <w:rPr>
          <w:sz w:val="22"/>
          <w:szCs w:val="22"/>
        </w:rPr>
        <w:t xml:space="preserve">of </w:t>
      </w:r>
      <w:r w:rsidR="00943998">
        <w:rPr>
          <w:sz w:val="22"/>
          <w:szCs w:val="22"/>
        </w:rPr>
        <w:t xml:space="preserve">the </w:t>
      </w:r>
      <w:r w:rsidR="007A60B8" w:rsidRPr="000E3DCD">
        <w:rPr>
          <w:sz w:val="22"/>
          <w:szCs w:val="22"/>
        </w:rPr>
        <w:t xml:space="preserve">background objects in </w:t>
      </w:r>
      <w:r w:rsidR="00F81BDF">
        <w:rPr>
          <w:sz w:val="22"/>
          <w:szCs w:val="22"/>
        </w:rPr>
        <w:t>naturalistic</w:t>
      </w:r>
      <w:r w:rsidR="00F81BDF" w:rsidRPr="000E3DCD">
        <w:rPr>
          <w:sz w:val="22"/>
          <w:szCs w:val="22"/>
        </w:rPr>
        <w:t xml:space="preserve"> </w:t>
      </w:r>
      <w:r w:rsidR="007A60B8" w:rsidRPr="000E3DCD">
        <w:rPr>
          <w:sz w:val="22"/>
          <w:szCs w:val="22"/>
        </w:rPr>
        <w:t>scene</w:t>
      </w:r>
      <w:r w:rsidR="003F4354">
        <w:rPr>
          <w:sz w:val="22"/>
          <w:szCs w:val="22"/>
        </w:rPr>
        <w:t>s</w:t>
      </w:r>
      <w:r w:rsidR="001F740C">
        <w:rPr>
          <w:sz w:val="22"/>
          <w:szCs w:val="22"/>
        </w:rPr>
        <w:t xml:space="preserve"> rendered using computer graphics</w:t>
      </w:r>
      <w:r w:rsidR="007A60B8" w:rsidRPr="000E3DCD">
        <w:rPr>
          <w:sz w:val="22"/>
          <w:szCs w:val="22"/>
        </w:rPr>
        <w:t xml:space="preserve">. </w:t>
      </w:r>
      <w:r w:rsidR="008E1078" w:rsidRPr="000E3DCD">
        <w:rPr>
          <w:sz w:val="22"/>
          <w:szCs w:val="22"/>
        </w:rPr>
        <w:t>Our results (Figure</w:t>
      </w:r>
      <w:r w:rsidR="008E1078">
        <w:rPr>
          <w:sz w:val="22"/>
          <w:szCs w:val="22"/>
        </w:rPr>
        <w:t>s</w:t>
      </w:r>
      <w:r w:rsidR="008E1078" w:rsidRPr="000E3DCD">
        <w:rPr>
          <w:sz w:val="22"/>
          <w:szCs w:val="22"/>
        </w:rPr>
        <w:t xml:space="preserve"> </w:t>
      </w:r>
      <w:r w:rsidR="0043071E">
        <w:rPr>
          <w:sz w:val="22"/>
          <w:szCs w:val="22"/>
        </w:rPr>
        <w:t xml:space="preserve">5 </w:t>
      </w:r>
      <w:r w:rsidR="008E1078">
        <w:rPr>
          <w:sz w:val="22"/>
          <w:szCs w:val="22"/>
        </w:rPr>
        <w:t xml:space="preserve">and </w:t>
      </w:r>
      <w:r w:rsidR="0043071E">
        <w:rPr>
          <w:sz w:val="22"/>
          <w:szCs w:val="22"/>
        </w:rPr>
        <w:t>6</w:t>
      </w:r>
      <w:r w:rsidR="008E1078" w:rsidRPr="000E3DCD">
        <w:rPr>
          <w:sz w:val="22"/>
          <w:szCs w:val="22"/>
        </w:rPr>
        <w:t xml:space="preserve">) show that when the variation in the </w:t>
      </w:r>
      <w:r w:rsidR="00B61443">
        <w:rPr>
          <w:sz w:val="22"/>
          <w:szCs w:val="22"/>
        </w:rPr>
        <w:t xml:space="preserve">surface </w:t>
      </w:r>
      <w:r w:rsidR="00170371">
        <w:rPr>
          <w:sz w:val="22"/>
          <w:szCs w:val="22"/>
        </w:rPr>
        <w:t>reflectance</w:t>
      </w:r>
      <w:r w:rsidR="00170371" w:rsidRPr="000E3DCD">
        <w:rPr>
          <w:sz w:val="22"/>
          <w:szCs w:val="22"/>
        </w:rPr>
        <w:t xml:space="preserve"> </w:t>
      </w:r>
      <w:r w:rsidR="008E1078" w:rsidRPr="000E3DCD">
        <w:rPr>
          <w:sz w:val="22"/>
          <w:szCs w:val="22"/>
        </w:rPr>
        <w:t xml:space="preserve">of background objects is small, discrimination thresholds are nearly constant. In this regime, performance </w:t>
      </w:r>
      <w:r w:rsidR="006610BB">
        <w:rPr>
          <w:sz w:val="22"/>
          <w:szCs w:val="22"/>
        </w:rPr>
        <w:t xml:space="preserve">is limited </w:t>
      </w:r>
      <w:r w:rsidR="008E1078" w:rsidRPr="000E3DCD">
        <w:rPr>
          <w:sz w:val="22"/>
          <w:szCs w:val="22"/>
        </w:rPr>
        <w:t xml:space="preserve">primarily </w:t>
      </w:r>
      <w:r w:rsidR="00E85295">
        <w:rPr>
          <w:sz w:val="22"/>
          <w:szCs w:val="22"/>
        </w:rPr>
        <w:t xml:space="preserve">by </w:t>
      </w:r>
      <w:r w:rsidR="008E1078" w:rsidRPr="000E3DCD">
        <w:rPr>
          <w:sz w:val="22"/>
          <w:szCs w:val="22"/>
        </w:rPr>
        <w:t xml:space="preserve">internal noise. As the amount of background </w:t>
      </w:r>
      <w:r w:rsidR="00170371">
        <w:rPr>
          <w:sz w:val="22"/>
          <w:szCs w:val="22"/>
        </w:rPr>
        <w:t>reflectance</w:t>
      </w:r>
      <w:r w:rsidR="00170371" w:rsidRPr="000E3DCD">
        <w:rPr>
          <w:sz w:val="22"/>
          <w:szCs w:val="22"/>
        </w:rPr>
        <w:t xml:space="preserve"> </w:t>
      </w:r>
      <w:r w:rsidR="008E1078" w:rsidRPr="000E3DCD">
        <w:rPr>
          <w:sz w:val="22"/>
          <w:szCs w:val="22"/>
        </w:rPr>
        <w:t xml:space="preserve">variation increases, the effect of external variation starts dominating </w:t>
      </w:r>
      <w:r w:rsidR="00FE371A">
        <w:rPr>
          <w:sz w:val="22"/>
          <w:szCs w:val="22"/>
        </w:rPr>
        <w:t xml:space="preserve">that of the internal noise, </w:t>
      </w:r>
      <w:r w:rsidR="008E1078" w:rsidRPr="000E3DCD">
        <w:rPr>
          <w:sz w:val="22"/>
          <w:szCs w:val="22"/>
        </w:rPr>
        <w:t>and discrimination threshold</w:t>
      </w:r>
      <w:r w:rsidR="00FE371A">
        <w:rPr>
          <w:sz w:val="22"/>
          <w:szCs w:val="22"/>
        </w:rPr>
        <w:t>s</w:t>
      </w:r>
      <w:r w:rsidR="008E1078">
        <w:rPr>
          <w:sz w:val="22"/>
          <w:szCs w:val="22"/>
        </w:rPr>
        <w:t xml:space="preserve"> increase</w:t>
      </w:r>
      <w:r w:rsidR="008E1078" w:rsidRPr="000E3DCD">
        <w:rPr>
          <w:sz w:val="22"/>
          <w:szCs w:val="22"/>
        </w:rPr>
        <w:t xml:space="preserve">. </w:t>
      </w:r>
      <w:r w:rsidR="00E8082A" w:rsidRPr="000E3DCD">
        <w:rPr>
          <w:sz w:val="22"/>
          <w:szCs w:val="22"/>
        </w:rPr>
        <w:t xml:space="preserve">We </w:t>
      </w:r>
      <w:r w:rsidR="00943998">
        <w:rPr>
          <w:sz w:val="22"/>
          <w:szCs w:val="22"/>
        </w:rPr>
        <w:t xml:space="preserve">analyzed the data using </w:t>
      </w:r>
      <w:r w:rsidR="00085F66" w:rsidRPr="000E3DCD">
        <w:rPr>
          <w:sz w:val="22"/>
          <w:szCs w:val="22"/>
        </w:rPr>
        <w:t>a</w:t>
      </w:r>
      <w:r w:rsidR="00D47C3E">
        <w:rPr>
          <w:sz w:val="22"/>
          <w:szCs w:val="22"/>
        </w:rPr>
        <w:t xml:space="preserve"> modeling</w:t>
      </w:r>
      <w:r w:rsidR="00085F66" w:rsidRPr="000E3DCD">
        <w:rPr>
          <w:sz w:val="22"/>
          <w:szCs w:val="22"/>
        </w:rPr>
        <w:t xml:space="preserve"> approach </w:t>
      </w:r>
      <w:r w:rsidR="00943998">
        <w:rPr>
          <w:sz w:val="22"/>
          <w:szCs w:val="22"/>
        </w:rPr>
        <w:t>used p</w:t>
      </w:r>
      <w:r w:rsidR="00085F66" w:rsidRPr="000E3DCD">
        <w:rPr>
          <w:sz w:val="22"/>
          <w:szCs w:val="22"/>
        </w:rPr>
        <w:t xml:space="preserve">reviously </w:t>
      </w:r>
      <w:r w:rsidR="00352754">
        <w:rPr>
          <w:sz w:val="22"/>
          <w:szCs w:val="22"/>
        </w:rPr>
        <w:t xml:space="preserve">to study </w:t>
      </w:r>
      <w:r w:rsidR="00724BD7">
        <w:rPr>
          <w:sz w:val="22"/>
          <w:szCs w:val="22"/>
        </w:rPr>
        <w:t xml:space="preserve">effect of </w:t>
      </w:r>
      <w:r w:rsidR="00943998">
        <w:rPr>
          <w:sz w:val="22"/>
          <w:szCs w:val="22"/>
        </w:rPr>
        <w:t xml:space="preserve">external </w:t>
      </w:r>
      <w:r w:rsidR="00BD7C7A" w:rsidRPr="000E3DCD">
        <w:rPr>
          <w:sz w:val="22"/>
          <w:szCs w:val="22"/>
        </w:rPr>
        <w:t xml:space="preserve">noise </w:t>
      </w:r>
      <w:r w:rsidR="00724BD7">
        <w:rPr>
          <w:sz w:val="22"/>
          <w:szCs w:val="22"/>
        </w:rPr>
        <w:t xml:space="preserve">on </w:t>
      </w:r>
      <w:r w:rsidR="00085F66" w:rsidRPr="000E3DCD">
        <w:rPr>
          <w:sz w:val="22"/>
          <w:szCs w:val="22"/>
        </w:rPr>
        <w:t xml:space="preserve">contrast </w:t>
      </w:r>
      <w:r w:rsidR="00BD7C7A" w:rsidRPr="000E3DCD">
        <w:rPr>
          <w:sz w:val="22"/>
          <w:szCs w:val="22"/>
        </w:rPr>
        <w:t>detection</w:t>
      </w:r>
      <w:r w:rsidR="00943998">
        <w:rPr>
          <w:sz w:val="22"/>
          <w:szCs w:val="22"/>
        </w:rPr>
        <w:t xml:space="preserve"> </w: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(Legge, Kersten, &amp; Burgess, 1987; Pelli, 1990; Pelli &amp; Farell, 1999)</w:t>
      </w:r>
      <w:r w:rsidR="00B66158">
        <w:rPr>
          <w:sz w:val="22"/>
          <w:szCs w:val="22"/>
        </w:rPr>
        <w:fldChar w:fldCharType="end"/>
      </w:r>
      <w:r w:rsidR="00BD6B48" w:rsidRPr="000E3DCD">
        <w:rPr>
          <w:sz w:val="22"/>
          <w:szCs w:val="22"/>
        </w:rPr>
        <w:t>.</w:t>
      </w:r>
      <w:r w:rsidR="00BD7C7A" w:rsidRPr="000E3DCD">
        <w:rPr>
          <w:sz w:val="22"/>
          <w:szCs w:val="22"/>
        </w:rPr>
        <w:t xml:space="preserve"> </w:t>
      </w:r>
      <w:r w:rsidR="00297B7C" w:rsidRPr="000E3DCD">
        <w:rPr>
          <w:sz w:val="22"/>
          <w:szCs w:val="22"/>
        </w:rPr>
        <w:t xml:space="preserve">This approach allows </w:t>
      </w:r>
      <w:r w:rsidR="00F733D6">
        <w:rPr>
          <w:sz w:val="22"/>
          <w:szCs w:val="22"/>
        </w:rPr>
        <w:t>us</w:t>
      </w:r>
      <w:r w:rsidR="000E39CD" w:rsidRPr="000E3DCD">
        <w:rPr>
          <w:sz w:val="22"/>
          <w:szCs w:val="22"/>
        </w:rPr>
        <w:t xml:space="preserve"> to relate </w:t>
      </w:r>
      <w:r w:rsidR="00F733D6">
        <w:rPr>
          <w:sz w:val="22"/>
          <w:szCs w:val="22"/>
        </w:rPr>
        <w:t xml:space="preserve">the effect of background surface variation to the intrinsic </w:t>
      </w:r>
      <w:r w:rsidR="00F733D6" w:rsidRPr="00824D6E">
        <w:rPr>
          <w:sz w:val="22"/>
          <w:szCs w:val="22"/>
        </w:rPr>
        <w:t xml:space="preserve">precision of the lightness representation. </w:t>
      </w:r>
      <w:r w:rsidR="00E0112B" w:rsidRPr="00824D6E">
        <w:rPr>
          <w:sz w:val="22"/>
          <w:szCs w:val="22"/>
        </w:rPr>
        <w:t>We find that the effect of the external variability introduced by variation of background surface reflectan</w:t>
      </w:r>
      <w:r w:rsidR="004A28F2" w:rsidRPr="00824D6E">
        <w:rPr>
          <w:sz w:val="22"/>
          <w:szCs w:val="22"/>
        </w:rPr>
        <w:t>c</w:t>
      </w:r>
      <w:r w:rsidR="00E0112B" w:rsidRPr="00824D6E">
        <w:rPr>
          <w:sz w:val="22"/>
          <w:szCs w:val="22"/>
        </w:rPr>
        <w:t>es in natural</w:t>
      </w:r>
      <w:r w:rsidR="00824D6E">
        <w:rPr>
          <w:sz w:val="22"/>
          <w:szCs w:val="22"/>
        </w:rPr>
        <w:t>istic</w:t>
      </w:r>
      <w:r w:rsidR="00E0112B" w:rsidRPr="00824D6E">
        <w:rPr>
          <w:sz w:val="22"/>
          <w:szCs w:val="22"/>
        </w:rPr>
        <w:t xml:space="preserve"> </w:t>
      </w:r>
      <w:r w:rsidR="001F740C">
        <w:rPr>
          <w:sz w:val="22"/>
          <w:szCs w:val="22"/>
        </w:rPr>
        <w:t>scenes</w:t>
      </w:r>
      <w:r w:rsidR="001F740C" w:rsidRPr="00824D6E">
        <w:rPr>
          <w:sz w:val="22"/>
          <w:szCs w:val="22"/>
        </w:rPr>
        <w:t xml:space="preserve"> </w:t>
      </w:r>
      <w:r w:rsidR="00E0112B" w:rsidRPr="00824D6E">
        <w:rPr>
          <w:sz w:val="22"/>
          <w:szCs w:val="22"/>
        </w:rPr>
        <w:t xml:space="preserve">is within a factor of two of the intrinsic precision of the lightness representation. </w:t>
      </w:r>
      <w:r w:rsidR="004A28F2" w:rsidRPr="00824D6E">
        <w:rPr>
          <w:sz w:val="22"/>
          <w:szCs w:val="22"/>
        </w:rPr>
        <w:t>More generally, our work provides a method to quantify</w:t>
      </w:r>
      <w:r w:rsidR="004A28F2" w:rsidRPr="000E3DCD">
        <w:rPr>
          <w:sz w:val="22"/>
          <w:szCs w:val="22"/>
        </w:rPr>
        <w:t xml:space="preserve"> the effect of variation in task-irrelevant properties on the perception of task-relevant property</w:t>
      </w:r>
      <w:r w:rsidR="004A28F2" w:rsidRPr="004A28F2">
        <w:rPr>
          <w:sz w:val="22"/>
          <w:szCs w:val="22"/>
        </w:rPr>
        <w:t xml:space="preserve">. </w:t>
      </w:r>
    </w:p>
    <w:p w14:paraId="18BFD12A" w14:textId="7B7535A1" w:rsidR="00DE7F41" w:rsidRDefault="00DE7F41" w:rsidP="000E3DCD">
      <w:pPr>
        <w:rPr>
          <w:sz w:val="22"/>
          <w:szCs w:val="22"/>
        </w:rPr>
      </w:pPr>
    </w:p>
    <w:p w14:paraId="5A9755A0" w14:textId="3CF7EF59" w:rsidR="009D1C3D" w:rsidRPr="00FE371A" w:rsidRDefault="005321FA" w:rsidP="000E3DCD">
      <w:pPr>
        <w:rPr>
          <w:sz w:val="22"/>
          <w:szCs w:val="22"/>
        </w:rPr>
      </w:pPr>
      <w:r>
        <w:rPr>
          <w:i/>
          <w:iCs/>
          <w:sz w:val="22"/>
          <w:szCs w:val="22"/>
        </w:rPr>
        <w:t>Spatial and chromatic properties of the stimuli</w:t>
      </w:r>
      <w:r w:rsidR="009D1C3D" w:rsidRPr="009D1C3D">
        <w:rPr>
          <w:i/>
          <w:iCs/>
          <w:sz w:val="22"/>
          <w:szCs w:val="22"/>
        </w:rPr>
        <w:t>.</w:t>
      </w:r>
      <w:r w:rsidR="00FE371A">
        <w:rPr>
          <w:i/>
          <w:iCs/>
          <w:sz w:val="22"/>
          <w:szCs w:val="22"/>
        </w:rPr>
        <w:t xml:space="preserve"> </w:t>
      </w:r>
      <w:r w:rsidR="00FE371A">
        <w:rPr>
          <w:sz w:val="22"/>
          <w:szCs w:val="22"/>
        </w:rPr>
        <w:t>We used small image patches in our study, an important difference between our stimuli and natural viewing. In this initial deployment of our paradigm, we focus</w:t>
      </w:r>
      <w:r w:rsidR="00454ABB">
        <w:rPr>
          <w:sz w:val="22"/>
          <w:szCs w:val="22"/>
        </w:rPr>
        <w:t>ed</w:t>
      </w:r>
      <w:r w:rsidR="00FE371A">
        <w:rPr>
          <w:sz w:val="22"/>
          <w:szCs w:val="22"/>
        </w:rPr>
        <w:t xml:space="preserve"> on effects of background</w:t>
      </w:r>
      <w:r w:rsidR="00775B80">
        <w:rPr>
          <w:sz w:val="22"/>
          <w:szCs w:val="22"/>
        </w:rPr>
        <w:t xml:space="preserve"> variation</w:t>
      </w:r>
      <w:r w:rsidR="00FE371A">
        <w:rPr>
          <w:sz w:val="22"/>
          <w:szCs w:val="22"/>
        </w:rPr>
        <w:t xml:space="preserve"> that are relatively nearby the test object, and which are likely mediated by relatively </w:t>
      </w:r>
      <w:r w:rsidR="004B0E61">
        <w:rPr>
          <w:sz w:val="22"/>
          <w:szCs w:val="22"/>
        </w:rPr>
        <w:t xml:space="preserve">small </w:t>
      </w:r>
      <w:r w:rsidR="00FE371A">
        <w:rPr>
          <w:sz w:val="22"/>
          <w:szCs w:val="22"/>
        </w:rPr>
        <w:t>population</w:t>
      </w:r>
      <w:r w:rsidR="004B0E61">
        <w:rPr>
          <w:sz w:val="22"/>
          <w:szCs w:val="22"/>
        </w:rPr>
        <w:t>s</w:t>
      </w:r>
      <w:r w:rsidR="00FE371A">
        <w:rPr>
          <w:sz w:val="22"/>
          <w:szCs w:val="22"/>
        </w:rPr>
        <w:t xml:space="preserve"> of neurons</w:t>
      </w:r>
      <w:r w:rsidR="004B0E61">
        <w:rPr>
          <w:sz w:val="22"/>
          <w:szCs w:val="22"/>
        </w:rPr>
        <w:t>.</w:t>
      </w:r>
      <w:r w:rsidR="00FE371A">
        <w:rPr>
          <w:sz w:val="22"/>
          <w:szCs w:val="22"/>
        </w:rPr>
        <w:t xml:space="preserve"> </w:t>
      </w:r>
      <w:r w:rsidR="00761DF0">
        <w:rPr>
          <w:sz w:val="22"/>
          <w:szCs w:val="22"/>
        </w:rPr>
        <w:t>The use of small image patches is not a necessary requirement of our paradigm</w:t>
      </w:r>
      <w:r w:rsidR="00BE7179">
        <w:rPr>
          <w:sz w:val="22"/>
          <w:szCs w:val="22"/>
        </w:rPr>
        <w:t>. E</w:t>
      </w:r>
      <w:r w:rsidR="00761DF0">
        <w:rPr>
          <w:sz w:val="22"/>
          <w:szCs w:val="22"/>
        </w:rPr>
        <w:t xml:space="preserve">xtending the work to larger patches is </w:t>
      </w:r>
      <w:r w:rsidR="00612795">
        <w:rPr>
          <w:sz w:val="22"/>
          <w:szCs w:val="22"/>
        </w:rPr>
        <w:t>an obvious next step</w:t>
      </w:r>
      <w:r w:rsidR="00761DF0">
        <w:rPr>
          <w:sz w:val="22"/>
          <w:szCs w:val="22"/>
        </w:rPr>
        <w:t>.</w:t>
      </w:r>
      <w:r w:rsidR="00FE371A">
        <w:rPr>
          <w:sz w:val="22"/>
          <w:szCs w:val="22"/>
        </w:rPr>
        <w:t xml:space="preserve"> </w:t>
      </w:r>
      <w:r w:rsidR="00251AB2">
        <w:rPr>
          <w:sz w:val="22"/>
          <w:szCs w:val="22"/>
        </w:rPr>
        <w:t xml:space="preserve">In addition to using small patches, we did not vary the </w:t>
      </w:r>
      <w:r w:rsidR="000A5102">
        <w:rPr>
          <w:sz w:val="22"/>
          <w:szCs w:val="22"/>
        </w:rPr>
        <w:t xml:space="preserve">spatial structure of the array of </w:t>
      </w:r>
      <w:r w:rsidR="00251AB2">
        <w:rPr>
          <w:sz w:val="22"/>
          <w:szCs w:val="22"/>
        </w:rPr>
        <w:t>objects in the rendered scene</w:t>
      </w:r>
      <w:r w:rsidR="001F740C">
        <w:rPr>
          <w:sz w:val="22"/>
          <w:szCs w:val="22"/>
        </w:rPr>
        <w:t>s</w:t>
      </w:r>
      <w:r w:rsidR="00251AB2">
        <w:rPr>
          <w:sz w:val="22"/>
          <w:szCs w:val="22"/>
        </w:rPr>
        <w:t xml:space="preserve">. Manipulating spatial </w:t>
      </w:r>
      <w:r w:rsidR="000A5102">
        <w:rPr>
          <w:sz w:val="22"/>
          <w:szCs w:val="22"/>
        </w:rPr>
        <w:t xml:space="preserve">structure </w:t>
      </w:r>
      <w:r w:rsidR="00543C10">
        <w:rPr>
          <w:sz w:val="22"/>
          <w:szCs w:val="22"/>
        </w:rPr>
        <w:t xml:space="preserve">may </w:t>
      </w:r>
      <w:r w:rsidR="00251AB2">
        <w:rPr>
          <w:sz w:val="22"/>
          <w:szCs w:val="22"/>
        </w:rPr>
        <w:t>provide a way to use our paradigm to measure the spatial tuning of the</w:t>
      </w:r>
      <w:r w:rsidR="00B06F65">
        <w:rPr>
          <w:sz w:val="22"/>
          <w:szCs w:val="22"/>
        </w:rPr>
        <w:t xml:space="preserve"> mechanism(s) mediating the</w:t>
      </w:r>
      <w:r w:rsidR="00251AB2">
        <w:rPr>
          <w:sz w:val="22"/>
          <w:szCs w:val="22"/>
        </w:rPr>
        <w:t xml:space="preserve"> background effect</w:t>
      </w:r>
      <w:r w:rsidR="00543C10">
        <w:rPr>
          <w:sz w:val="22"/>
          <w:szCs w:val="22"/>
        </w:rPr>
        <w:t xml:space="preserve">. This approach is loosely analogous to how </w:t>
      </w:r>
      <w:r w:rsidR="00251AB2">
        <w:rPr>
          <w:sz w:val="22"/>
          <w:szCs w:val="22"/>
        </w:rPr>
        <w:t xml:space="preserve">manipulating the </w:t>
      </w:r>
      <w:r w:rsidR="001168F9">
        <w:rPr>
          <w:sz w:val="22"/>
          <w:szCs w:val="22"/>
        </w:rPr>
        <w:t xml:space="preserve">structure </w:t>
      </w:r>
      <w:r w:rsidR="00251AB2">
        <w:rPr>
          <w:sz w:val="22"/>
          <w:szCs w:val="22"/>
        </w:rPr>
        <w:t xml:space="preserve">of </w:t>
      </w:r>
      <w:r w:rsidR="00C67F6E">
        <w:rPr>
          <w:sz w:val="22"/>
          <w:szCs w:val="22"/>
        </w:rPr>
        <w:t xml:space="preserve">contrast </w:t>
      </w:r>
      <w:r w:rsidR="00B06F65">
        <w:rPr>
          <w:sz w:val="22"/>
          <w:szCs w:val="22"/>
        </w:rPr>
        <w:t xml:space="preserve">noise </w:t>
      </w:r>
      <w:r w:rsidR="00251AB2">
        <w:rPr>
          <w:sz w:val="22"/>
          <w:szCs w:val="22"/>
        </w:rPr>
        <w:t>may be used to examine the tuning of mechanisms</w:t>
      </w:r>
      <w:r w:rsidR="00C8238B">
        <w:rPr>
          <w:sz w:val="22"/>
          <w:szCs w:val="22"/>
        </w:rPr>
        <w:t xml:space="preserve"> </w:t>
      </w:r>
      <w:r w:rsidR="00404B5E">
        <w:rPr>
          <w:sz w:val="22"/>
          <w:szCs w:val="22"/>
        </w:rPr>
        <w:t xml:space="preserve">supporting </w:t>
      </w:r>
      <w:r w:rsidR="001F75D5">
        <w:rPr>
          <w:sz w:val="22"/>
          <w:szCs w:val="22"/>
        </w:rPr>
        <w:t xml:space="preserve">the </w:t>
      </w:r>
      <w:r w:rsidR="00404B5E">
        <w:rPr>
          <w:sz w:val="22"/>
          <w:szCs w:val="22"/>
        </w:rPr>
        <w:t xml:space="preserve">detection </w:t>
      </w:r>
      <w:r w:rsidR="001F75D5">
        <w:rPr>
          <w:sz w:val="22"/>
          <w:szCs w:val="22"/>
        </w:rPr>
        <w:t xml:space="preserve">of contrast-defined targets </w: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 </w:instrTex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(Henning, Hertz, &amp; Hinton, 1981; Rovamo, Franssila, &amp; Nasanen, 1992; Losada &amp; Mullen, 1995; Nachmias, 1999; Rovamo, Raninen, &amp; Donner, 1999)</w:t>
      </w:r>
      <w:r w:rsidR="00B66158">
        <w:rPr>
          <w:sz w:val="22"/>
          <w:szCs w:val="22"/>
        </w:rPr>
        <w:fldChar w:fldCharType="end"/>
      </w:r>
      <w:r w:rsidR="00362FC2">
        <w:rPr>
          <w:sz w:val="22"/>
          <w:szCs w:val="22"/>
        </w:rPr>
        <w:t xml:space="preserve">. </w:t>
      </w:r>
      <w:r w:rsidR="00EB60C4">
        <w:rPr>
          <w:sz w:val="22"/>
          <w:szCs w:val="22"/>
        </w:rPr>
        <w:t>Similarly</w:t>
      </w:r>
      <w:r w:rsidR="0060148A">
        <w:rPr>
          <w:sz w:val="22"/>
          <w:szCs w:val="22"/>
        </w:rPr>
        <w:t xml:space="preserve">, it </w:t>
      </w:r>
      <w:r w:rsidR="00EB60C4">
        <w:rPr>
          <w:sz w:val="22"/>
          <w:szCs w:val="22"/>
        </w:rPr>
        <w:t xml:space="preserve">may </w:t>
      </w:r>
      <w:r w:rsidR="0060148A">
        <w:rPr>
          <w:sz w:val="22"/>
          <w:szCs w:val="22"/>
        </w:rPr>
        <w:t xml:space="preserve">be possible to manipulate the chromatic structure of the variation in background surface reflectances with the goal of understanding the chromatic tuning of the background effect. This would again be </w:t>
      </w:r>
      <w:r w:rsidR="00CC6826">
        <w:rPr>
          <w:sz w:val="22"/>
          <w:szCs w:val="22"/>
        </w:rPr>
        <w:t xml:space="preserve">analogous to how </w:t>
      </w:r>
      <w:r w:rsidR="0060148A">
        <w:rPr>
          <w:sz w:val="22"/>
          <w:szCs w:val="22"/>
        </w:rPr>
        <w:t xml:space="preserve">noise-based approaches </w:t>
      </w:r>
      <w:r w:rsidR="000F6404">
        <w:rPr>
          <w:sz w:val="22"/>
          <w:szCs w:val="22"/>
        </w:rPr>
        <w:t xml:space="preserve">have been </w:t>
      </w:r>
      <w:r w:rsidR="0060148A">
        <w:rPr>
          <w:sz w:val="22"/>
          <w:szCs w:val="22"/>
        </w:rPr>
        <w:t xml:space="preserve">used to characterize chromatic tuning of mechanisms that </w:t>
      </w:r>
      <w:r w:rsidR="007D7D88">
        <w:rPr>
          <w:sz w:val="22"/>
          <w:szCs w:val="22"/>
        </w:rPr>
        <w:t xml:space="preserve">support the detection of chromatically-defined </w:t>
      </w:r>
      <w:r w:rsidR="001F740C">
        <w:rPr>
          <w:sz w:val="22"/>
          <w:szCs w:val="22"/>
        </w:rPr>
        <w:t xml:space="preserve">contrast </w:t>
      </w:r>
      <w:r w:rsidR="007D7D88">
        <w:rPr>
          <w:sz w:val="22"/>
          <w:szCs w:val="22"/>
        </w:rPr>
        <w:t xml:space="preserve">targets </w: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(Gegenfurtner &amp; Kiper, 1992; Sankeralli &amp; Mullen, 1997; Giulianini &amp; Eskew, 1998; Monaci, Menegaz, Süsstrunk, &amp; Knoblauch, 2004)</w:t>
      </w:r>
      <w:r w:rsidR="00B66158">
        <w:rPr>
          <w:sz w:val="22"/>
          <w:szCs w:val="22"/>
        </w:rPr>
        <w:fldChar w:fldCharType="end"/>
      </w:r>
      <w:r w:rsidR="0060148A">
        <w:rPr>
          <w:sz w:val="22"/>
          <w:szCs w:val="22"/>
        </w:rPr>
        <w:t>.</w:t>
      </w:r>
    </w:p>
    <w:p w14:paraId="6AA7CDE4" w14:textId="07CD01A2" w:rsidR="00AA44FE" w:rsidRDefault="00AA44FE" w:rsidP="005C0EFF">
      <w:pPr>
        <w:pStyle w:val="Default"/>
        <w:spacing w:before="0"/>
        <w:rPr>
          <w:rFonts w:ascii="Times New Roman" w:hAnsi="Times New Roman"/>
          <w:sz w:val="22"/>
          <w:szCs w:val="22"/>
        </w:rPr>
      </w:pPr>
    </w:p>
    <w:p w14:paraId="5EC46B68" w14:textId="6188268D" w:rsidR="00E530A3" w:rsidRPr="006005A9" w:rsidRDefault="00E530A3" w:rsidP="005C0EFF">
      <w:pPr>
        <w:pStyle w:val="Default"/>
        <w:spacing w:before="0"/>
        <w:rPr>
          <w:rFonts w:ascii="Times New Roman" w:hAnsi="Times New Roman"/>
          <w:sz w:val="22"/>
          <w:szCs w:val="22"/>
        </w:rPr>
      </w:pPr>
      <w:r w:rsidRPr="00E530A3">
        <w:rPr>
          <w:rFonts w:ascii="Times New Roman" w:hAnsi="Times New Roman"/>
          <w:i/>
          <w:iCs/>
          <w:sz w:val="22"/>
          <w:szCs w:val="22"/>
        </w:rPr>
        <w:t xml:space="preserve">Link between thresholds and </w:t>
      </w:r>
      <w:r w:rsidR="00E73E01">
        <w:rPr>
          <w:rFonts w:ascii="Times New Roman" w:hAnsi="Times New Roman"/>
          <w:i/>
          <w:iCs/>
          <w:sz w:val="22"/>
          <w:szCs w:val="22"/>
        </w:rPr>
        <w:t>suprathreshold perceptual judgments</w:t>
      </w:r>
      <w:r w:rsidRPr="00E530A3">
        <w:rPr>
          <w:rFonts w:ascii="Times New Roman" w:hAnsi="Times New Roman"/>
          <w:i/>
          <w:iCs/>
          <w:sz w:val="22"/>
          <w:szCs w:val="22"/>
        </w:rPr>
        <w:t xml:space="preserve">. </w:t>
      </w:r>
      <w:r w:rsidR="006005A9">
        <w:rPr>
          <w:rFonts w:ascii="Times New Roman" w:hAnsi="Times New Roman"/>
          <w:sz w:val="22"/>
          <w:szCs w:val="22"/>
        </w:rPr>
        <w:t>The technique developed here probes the constancy of a perceptual representation of a task-relevant variable (</w:t>
      </w:r>
      <w:r w:rsidR="0021747A">
        <w:rPr>
          <w:rFonts w:ascii="Times New Roman" w:hAnsi="Times New Roman"/>
          <w:sz w:val="22"/>
          <w:szCs w:val="22"/>
        </w:rPr>
        <w:t>e.g.</w:t>
      </w:r>
      <w:r w:rsidR="0065600E">
        <w:rPr>
          <w:rFonts w:ascii="Times New Roman" w:hAnsi="Times New Roman"/>
          <w:sz w:val="22"/>
          <w:szCs w:val="22"/>
        </w:rPr>
        <w:t>,</w:t>
      </w:r>
      <w:r w:rsidR="0021747A">
        <w:rPr>
          <w:rFonts w:ascii="Times New Roman" w:hAnsi="Times New Roman"/>
          <w:sz w:val="22"/>
          <w:szCs w:val="22"/>
        </w:rPr>
        <w:t xml:space="preserve"> </w:t>
      </w:r>
      <w:r w:rsidR="006005A9">
        <w:rPr>
          <w:rFonts w:ascii="Times New Roman" w:hAnsi="Times New Roman"/>
          <w:sz w:val="22"/>
          <w:szCs w:val="22"/>
        </w:rPr>
        <w:t xml:space="preserve">perceived object lightness) by measuring how variation in a task-irrelevant </w:t>
      </w:r>
      <w:r w:rsidR="00EC6BA0">
        <w:rPr>
          <w:rFonts w:ascii="Times New Roman" w:hAnsi="Times New Roman"/>
          <w:sz w:val="22"/>
          <w:szCs w:val="22"/>
        </w:rPr>
        <w:t xml:space="preserve">scene </w:t>
      </w:r>
      <w:r w:rsidR="006005A9">
        <w:rPr>
          <w:rFonts w:ascii="Times New Roman" w:hAnsi="Times New Roman"/>
          <w:sz w:val="22"/>
          <w:szCs w:val="22"/>
        </w:rPr>
        <w:t>variable (</w:t>
      </w:r>
      <w:r w:rsidR="00CA145F">
        <w:rPr>
          <w:rFonts w:ascii="Times New Roman" w:hAnsi="Times New Roman"/>
          <w:sz w:val="22"/>
          <w:szCs w:val="22"/>
        </w:rPr>
        <w:t>e.g., background surface reflectance</w:t>
      </w:r>
      <w:r w:rsidR="006005A9">
        <w:rPr>
          <w:rFonts w:ascii="Times New Roman" w:hAnsi="Times New Roman"/>
          <w:sz w:val="22"/>
          <w:szCs w:val="22"/>
        </w:rPr>
        <w:t>) elevate</w:t>
      </w:r>
      <w:r w:rsidR="001F740C">
        <w:rPr>
          <w:rFonts w:ascii="Times New Roman" w:hAnsi="Times New Roman"/>
          <w:sz w:val="22"/>
          <w:szCs w:val="22"/>
        </w:rPr>
        <w:t xml:space="preserve">s </w:t>
      </w:r>
      <w:r w:rsidR="006005A9">
        <w:rPr>
          <w:rFonts w:ascii="Times New Roman" w:hAnsi="Times New Roman"/>
          <w:sz w:val="22"/>
          <w:szCs w:val="22"/>
        </w:rPr>
        <w:t xml:space="preserve">thresholds for detecting changes in the task-relevant variable. As with other threshold-based methods for approaching the stability of </w:t>
      </w:r>
      <w:r w:rsidR="00E73E01">
        <w:rPr>
          <w:rFonts w:ascii="Times New Roman" w:hAnsi="Times New Roman"/>
          <w:sz w:val="22"/>
          <w:szCs w:val="22"/>
        </w:rPr>
        <w:t xml:space="preserve">suprathreshold </w:t>
      </w:r>
      <w:r w:rsidR="00DA04F7">
        <w:rPr>
          <w:rFonts w:ascii="Times New Roman" w:hAnsi="Times New Roman"/>
          <w:sz w:val="22"/>
          <w:szCs w:val="22"/>
        </w:rPr>
        <w:t xml:space="preserve">perceptual </w:t>
      </w:r>
      <w:r w:rsidR="00E73E01">
        <w:rPr>
          <w:rFonts w:ascii="Times New Roman" w:hAnsi="Times New Roman"/>
          <w:sz w:val="22"/>
          <w:szCs w:val="22"/>
        </w:rPr>
        <w:t xml:space="preserve">judgments </w:t>
      </w:r>
      <w:r w:rsidR="006005A9">
        <w:rPr>
          <w:rFonts w:ascii="Times New Roman" w:hAnsi="Times New Roman"/>
          <w:sz w:val="22"/>
          <w:szCs w:val="22"/>
        </w:rPr>
        <w:t xml:space="preserve">(see Introduction), the extent to which the results may be used to predict </w:t>
      </w:r>
      <w:r w:rsidR="00EC6BA0">
        <w:rPr>
          <w:rFonts w:ascii="Times New Roman" w:hAnsi="Times New Roman"/>
          <w:sz w:val="22"/>
          <w:szCs w:val="22"/>
        </w:rPr>
        <w:t xml:space="preserve">the stability </w:t>
      </w:r>
      <w:r w:rsidR="00E73E01">
        <w:rPr>
          <w:rFonts w:ascii="Times New Roman" w:hAnsi="Times New Roman"/>
          <w:sz w:val="22"/>
          <w:szCs w:val="22"/>
        </w:rPr>
        <w:t>such judgments</w:t>
      </w:r>
      <w:r w:rsidR="007D6112">
        <w:rPr>
          <w:rFonts w:ascii="Times New Roman" w:hAnsi="Times New Roman"/>
          <w:sz w:val="22"/>
          <w:szCs w:val="22"/>
        </w:rPr>
        <w:t xml:space="preserve"> across</w:t>
      </w:r>
      <w:r w:rsidR="00EC6BA0">
        <w:rPr>
          <w:rFonts w:ascii="Times New Roman" w:hAnsi="Times New Roman"/>
          <w:sz w:val="22"/>
          <w:szCs w:val="22"/>
        </w:rPr>
        <w:t xml:space="preserve"> changes in </w:t>
      </w:r>
      <w:r w:rsidR="001F740C">
        <w:rPr>
          <w:rFonts w:ascii="Times New Roman" w:hAnsi="Times New Roman"/>
          <w:sz w:val="22"/>
          <w:szCs w:val="22"/>
        </w:rPr>
        <w:t>other</w:t>
      </w:r>
      <w:r w:rsidR="00EC6BA0">
        <w:rPr>
          <w:rFonts w:ascii="Times New Roman" w:hAnsi="Times New Roman"/>
          <w:sz w:val="22"/>
          <w:szCs w:val="22"/>
        </w:rPr>
        <w:t xml:space="preserve"> scene variable</w:t>
      </w:r>
      <w:r w:rsidR="001F740C">
        <w:rPr>
          <w:rFonts w:ascii="Times New Roman" w:hAnsi="Times New Roman"/>
          <w:sz w:val="22"/>
          <w:szCs w:val="22"/>
        </w:rPr>
        <w:t>s</w:t>
      </w:r>
      <w:r w:rsidR="004D6856">
        <w:rPr>
          <w:rFonts w:ascii="Times New Roman" w:hAnsi="Times New Roman"/>
          <w:sz w:val="22"/>
          <w:szCs w:val="22"/>
        </w:rPr>
        <w:t xml:space="preserve"> is not known</w:t>
      </w:r>
      <w:r w:rsidR="00EC6BA0">
        <w:rPr>
          <w:rFonts w:ascii="Times New Roman" w:hAnsi="Times New Roman"/>
          <w:sz w:val="22"/>
          <w:szCs w:val="22"/>
        </w:rPr>
        <w:t xml:space="preserve">. Experiments that explore this link are of considerable interest. </w:t>
      </w:r>
    </w:p>
    <w:p w14:paraId="2D882D36" w14:textId="570B7079" w:rsidR="00E530A3" w:rsidRDefault="00E530A3" w:rsidP="005C0EFF">
      <w:pPr>
        <w:pStyle w:val="Default"/>
        <w:spacing w:before="0"/>
        <w:rPr>
          <w:rFonts w:ascii="Times New Roman" w:hAnsi="Times New Roman"/>
          <w:sz w:val="22"/>
          <w:szCs w:val="22"/>
        </w:rPr>
      </w:pPr>
    </w:p>
    <w:p w14:paraId="6CE6A786" w14:textId="7B142DB2" w:rsidR="00EC6BA0" w:rsidRDefault="00EC6BA0" w:rsidP="005B34DC">
      <w:pPr>
        <w:rPr>
          <w:sz w:val="22"/>
          <w:szCs w:val="22"/>
        </w:rPr>
      </w:pPr>
      <w:r w:rsidRPr="00EC6BA0">
        <w:rPr>
          <w:i/>
          <w:iCs/>
          <w:sz w:val="22"/>
          <w:szCs w:val="22"/>
        </w:rPr>
        <w:t>Applications to understanding neural mechanisms</w:t>
      </w:r>
      <w:r>
        <w:rPr>
          <w:sz w:val="22"/>
          <w:szCs w:val="22"/>
        </w:rPr>
        <w:t>.</w:t>
      </w:r>
      <w:r w:rsidR="00666C9F">
        <w:rPr>
          <w:sz w:val="22"/>
          <w:szCs w:val="22"/>
        </w:rPr>
        <w:t xml:space="preserve"> A longstanding goal of vision science is to connect psychophysical performance to its underlying </w:t>
      </w:r>
      <w:r w:rsidR="00DF0903">
        <w:rPr>
          <w:sz w:val="22"/>
          <w:szCs w:val="22"/>
        </w:rPr>
        <w:t xml:space="preserve">neural </w:t>
      </w:r>
      <w:r w:rsidR="00666C9F">
        <w:rPr>
          <w:sz w:val="22"/>
          <w:szCs w:val="22"/>
        </w:rPr>
        <w:t>mechanisms.</w:t>
      </w:r>
      <w:r w:rsidR="005A5A25">
        <w:rPr>
          <w:sz w:val="22"/>
          <w:szCs w:val="22"/>
        </w:rPr>
        <w:t xml:space="preserve"> </w:t>
      </w:r>
      <w:r w:rsidR="00477BCD">
        <w:rPr>
          <w:sz w:val="22"/>
          <w:szCs w:val="22"/>
        </w:rPr>
        <w:t xml:space="preserve">For probing mechanisms that mediate perceptual constancies, our paradigm has the attractive feature that there is a well-defined correct answer on each trial, so that for studies with animal subjects it is possible to provide performance-contingent reward. In addition, there are well-worked out methods for predicting psychophysical discrimination performance from recordings of the responses of neural populations </w: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 </w:instrTex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(Shadlen, Britten, Newsome, &amp; Movshon, 1996; Parker &amp; Newsome, 1998; Cohen &amp; Newsome, 2009; Nienborg, Cohen, &amp; Cumming, 2012; Ruff, Ni, &amp; Cohen, 2018)</w:t>
      </w:r>
      <w:r w:rsidR="00B66158">
        <w:rPr>
          <w:sz w:val="22"/>
          <w:szCs w:val="22"/>
        </w:rPr>
        <w:fldChar w:fldCharType="end"/>
      </w:r>
      <w:r w:rsidR="00477BCD">
        <w:rPr>
          <w:sz w:val="22"/>
          <w:szCs w:val="22"/>
        </w:rPr>
        <w:t xml:space="preserve">, and the theoretical links between such analysis and performance should continue to hold when task-irrelevant stimulus variation is added to the paradigm. </w:t>
      </w:r>
      <w:r w:rsidR="006646F8">
        <w:rPr>
          <w:sz w:val="22"/>
          <w:szCs w:val="22"/>
        </w:rPr>
        <w:t>Complementing these measurements with n</w:t>
      </w:r>
      <w:r w:rsidR="005702D7">
        <w:rPr>
          <w:sz w:val="22"/>
          <w:szCs w:val="22"/>
        </w:rPr>
        <w:t xml:space="preserve">ormative </w:t>
      </w:r>
      <w:r w:rsidR="00A70E9A">
        <w:rPr>
          <w:sz w:val="22"/>
          <w:szCs w:val="22"/>
        </w:rPr>
        <w:t>analyses</w:t>
      </w:r>
      <w:r w:rsidR="008D4BC3">
        <w:rPr>
          <w:sz w:val="22"/>
          <w:szCs w:val="22"/>
        </w:rPr>
        <w:t xml:space="preserve"> </w:t>
      </w:r>
      <w:r w:rsidR="006A22C9">
        <w:rPr>
          <w:sz w:val="22"/>
          <w:szCs w:val="22"/>
        </w:rPr>
        <w:t xml:space="preserve">that </w:t>
      </w:r>
      <w:r w:rsidR="00B81293">
        <w:rPr>
          <w:sz w:val="22"/>
          <w:szCs w:val="22"/>
        </w:rPr>
        <w:t>leverag</w:t>
      </w:r>
      <w:r w:rsidR="006A22C9">
        <w:rPr>
          <w:sz w:val="22"/>
          <w:szCs w:val="22"/>
        </w:rPr>
        <w:t xml:space="preserve">e </w:t>
      </w:r>
      <w:r w:rsidR="00E6079C">
        <w:rPr>
          <w:sz w:val="22"/>
          <w:szCs w:val="22"/>
        </w:rPr>
        <w:t xml:space="preserve">receptive fields that encode the </w:t>
      </w:r>
      <w:r w:rsidR="00482926">
        <w:rPr>
          <w:sz w:val="22"/>
          <w:szCs w:val="22"/>
        </w:rPr>
        <w:t>optimal stimulus features for specific tasks</w:t>
      </w:r>
      <w:r w:rsidR="00E6079C">
        <w:rPr>
          <w:sz w:val="22"/>
          <w:szCs w:val="22"/>
        </w:rPr>
        <w:t xml:space="preserve"> and </w:t>
      </w:r>
      <w:r w:rsidR="001551AA">
        <w:rPr>
          <w:sz w:val="22"/>
          <w:szCs w:val="22"/>
        </w:rPr>
        <w:t>that</w:t>
      </w:r>
      <w:r w:rsidR="00E6079C">
        <w:rPr>
          <w:sz w:val="22"/>
          <w:szCs w:val="22"/>
        </w:rPr>
        <w:t xml:space="preserve"> optimally decode the</w:t>
      </w:r>
      <w:r w:rsidR="001551AA">
        <w:rPr>
          <w:sz w:val="22"/>
          <w:szCs w:val="22"/>
        </w:rPr>
        <w:t xml:space="preserve"> responses of the</w:t>
      </w:r>
      <w:r w:rsidR="00A70E9A">
        <w:rPr>
          <w:sz w:val="22"/>
          <w:szCs w:val="22"/>
        </w:rPr>
        <w:t>se</w:t>
      </w:r>
      <w:r w:rsidR="001551AA">
        <w:rPr>
          <w:sz w:val="22"/>
          <w:szCs w:val="22"/>
        </w:rPr>
        <w:t xml:space="preserve"> receptive fields</w:t>
      </w:r>
      <w:r w:rsidR="00857492">
        <w:rPr>
          <w:sz w:val="22"/>
          <w:szCs w:val="22"/>
        </w:rPr>
        <w:t xml:space="preserve"> </w:t>
      </w:r>
      <w:r w:rsidR="00A70E9A">
        <w:rPr>
          <w:sz w:val="22"/>
          <w:szCs w:val="22"/>
        </w:rPr>
        <w:t xml:space="preserve">into estimates (or forced-choice responses) </w:t>
      </w:r>
      <w:r w:rsidR="005702D7">
        <w:rPr>
          <w:sz w:val="22"/>
          <w:szCs w:val="22"/>
        </w:rPr>
        <w:t xml:space="preserve">will help </w:t>
      </w:r>
      <w:r w:rsidR="00A70E9A">
        <w:rPr>
          <w:sz w:val="22"/>
          <w:szCs w:val="22"/>
        </w:rPr>
        <w:t xml:space="preserve">enrich our </w:t>
      </w:r>
      <w:r w:rsidR="00835F5B">
        <w:rPr>
          <w:sz w:val="22"/>
          <w:szCs w:val="22"/>
        </w:rPr>
        <w:t xml:space="preserve">understanding of the links </w:t>
      </w:r>
      <w:r w:rsidR="00DF4034">
        <w:rPr>
          <w:sz w:val="22"/>
          <w:szCs w:val="22"/>
        </w:rPr>
        <w:t xml:space="preserve">between sensory-perceptual processing, neural computation, and psychophysical performance </w: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(Geisler, Najemnik, &amp; Ing, 2009; Burge &amp; Jaini, 2017; Jaini &amp; Burge, 2017; Burge, 2020)</w:t>
      </w:r>
      <w:r w:rsidR="00B66158">
        <w:rPr>
          <w:sz w:val="22"/>
          <w:szCs w:val="22"/>
        </w:rPr>
        <w:fldChar w:fldCharType="end"/>
      </w:r>
      <w:r w:rsidR="00857492">
        <w:rPr>
          <w:sz w:val="22"/>
          <w:szCs w:val="22"/>
        </w:rPr>
        <w:t>.</w:t>
      </w:r>
      <w:r w:rsidR="00D22CB1">
        <w:rPr>
          <w:sz w:val="22"/>
          <w:szCs w:val="22"/>
        </w:rPr>
        <w:t xml:space="preserve"> </w:t>
      </w:r>
      <w:r w:rsidR="001939F2">
        <w:rPr>
          <w:sz w:val="22"/>
          <w:szCs w:val="22"/>
        </w:rPr>
        <w:t>There have already been some successes of this approach in the domains of blur, binocular disparity, and speed estimation</w:t>
      </w:r>
      <w:r w:rsidR="000F5152">
        <w:rPr>
          <w:sz w:val="22"/>
          <w:szCs w:val="22"/>
        </w:rPr>
        <w:t xml:space="preserve"> in naturalistic images</w:t>
      </w:r>
      <w:r w:rsidR="001939F2">
        <w:rPr>
          <w:sz w:val="22"/>
          <w:szCs w:val="22"/>
        </w:rPr>
        <w:t xml:space="preserve"> </w: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 </w:instrTex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(Burge &amp; Geisler, 2011; Burge &amp; Geisler, 2014; Burge &amp; Geisler, 2015; Chin &amp; Burge, 2020)</w:t>
      </w:r>
      <w:r w:rsidR="00B66158">
        <w:rPr>
          <w:sz w:val="22"/>
          <w:szCs w:val="22"/>
        </w:rPr>
        <w:fldChar w:fldCharType="end"/>
      </w:r>
      <w:r w:rsidR="001939F2">
        <w:rPr>
          <w:sz w:val="22"/>
          <w:szCs w:val="22"/>
        </w:rPr>
        <w:t xml:space="preserve">. </w:t>
      </w:r>
      <w:r w:rsidR="00B057B2">
        <w:rPr>
          <w:sz w:val="22"/>
          <w:szCs w:val="22"/>
        </w:rPr>
        <w:t>W</w:t>
      </w:r>
      <w:r w:rsidR="00A241E1">
        <w:rPr>
          <w:sz w:val="22"/>
          <w:szCs w:val="22"/>
        </w:rPr>
        <w:t xml:space="preserve">e are excited about the potential of our paradigm to provide rigorous </w:t>
      </w:r>
      <w:r w:rsidR="00864576">
        <w:rPr>
          <w:sz w:val="22"/>
          <w:szCs w:val="22"/>
        </w:rPr>
        <w:t xml:space="preserve">quantitative insights </w:t>
      </w:r>
      <w:r w:rsidR="000D0DC3">
        <w:rPr>
          <w:sz w:val="22"/>
          <w:szCs w:val="22"/>
        </w:rPr>
        <w:t xml:space="preserve">about the sensory-perceptual processing and </w:t>
      </w:r>
      <w:r w:rsidR="00864576">
        <w:rPr>
          <w:sz w:val="22"/>
          <w:szCs w:val="22"/>
        </w:rPr>
        <w:t xml:space="preserve">the neural </w:t>
      </w:r>
      <w:r w:rsidR="000D0DC3">
        <w:rPr>
          <w:sz w:val="22"/>
          <w:szCs w:val="22"/>
        </w:rPr>
        <w:t xml:space="preserve">computations </w:t>
      </w:r>
      <w:r w:rsidR="00864576">
        <w:rPr>
          <w:sz w:val="22"/>
          <w:szCs w:val="22"/>
        </w:rPr>
        <w:t xml:space="preserve">underlying </w:t>
      </w:r>
      <w:r w:rsidR="00032A5C">
        <w:rPr>
          <w:sz w:val="22"/>
          <w:szCs w:val="22"/>
        </w:rPr>
        <w:t xml:space="preserve">color </w:t>
      </w:r>
      <w:proofErr w:type="gramStart"/>
      <w:r w:rsidR="00864576">
        <w:rPr>
          <w:sz w:val="22"/>
          <w:szCs w:val="22"/>
        </w:rPr>
        <w:t>constancy</w:t>
      </w:r>
      <w:r w:rsidR="00A419F7">
        <w:rPr>
          <w:sz w:val="22"/>
          <w:szCs w:val="22"/>
        </w:rPr>
        <w:t xml:space="preserve"> in particular, and</w:t>
      </w:r>
      <w:proofErr w:type="gramEnd"/>
      <w:r w:rsidR="00A419F7">
        <w:rPr>
          <w:sz w:val="22"/>
          <w:szCs w:val="22"/>
        </w:rPr>
        <w:t xml:space="preserve"> perceptual constancy more generally</w:t>
      </w:r>
      <w:r w:rsidR="00864576">
        <w:rPr>
          <w:sz w:val="22"/>
          <w:szCs w:val="22"/>
        </w:rPr>
        <w:t>.</w:t>
      </w:r>
      <w:r w:rsidR="001F740C">
        <w:rPr>
          <w:sz w:val="22"/>
          <w:szCs w:val="22"/>
        </w:rPr>
        <w:t xml:space="preserve"> Our previous computational work on lightness constancy is relevant in this context </w:t>
      </w:r>
      <w:r w:rsidR="00B66158">
        <w:rPr>
          <w:sz w:val="22"/>
          <w:szCs w:val="22"/>
        </w:rPr>
        <w:fldChar w:fldCharType="begin"/>
      </w:r>
      <w:r w:rsidR="00B66158">
        <w:rPr>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sz w:val="22"/>
          <w:szCs w:val="22"/>
        </w:rPr>
        <w:fldChar w:fldCharType="separate"/>
      </w:r>
      <w:r w:rsidR="00B66158">
        <w:rPr>
          <w:noProof/>
          <w:sz w:val="22"/>
          <w:szCs w:val="22"/>
        </w:rPr>
        <w:t>(Singh, Cottaris, Heasly, Brainard, &amp; Burge, 2018)</w:t>
      </w:r>
      <w:r w:rsidR="00B66158">
        <w:rPr>
          <w:sz w:val="22"/>
          <w:szCs w:val="22"/>
        </w:rPr>
        <w:fldChar w:fldCharType="end"/>
      </w:r>
      <w:r w:rsidR="00A94587">
        <w:rPr>
          <w:sz w:val="22"/>
          <w:szCs w:val="22"/>
        </w:rPr>
        <w:t>.</w:t>
      </w:r>
    </w:p>
    <w:p w14:paraId="34262082" w14:textId="77777777" w:rsidR="00EC6BA0" w:rsidRDefault="00EC6BA0" w:rsidP="005C0EFF">
      <w:pPr>
        <w:pStyle w:val="Default"/>
        <w:spacing w:before="0"/>
        <w:rPr>
          <w:rFonts w:ascii="Times New Roman" w:hAnsi="Times New Roman"/>
          <w:sz w:val="22"/>
          <w:szCs w:val="22"/>
        </w:rPr>
      </w:pPr>
    </w:p>
    <w:p w14:paraId="18D7F5E9" w14:textId="0E7DC4DD" w:rsidR="00164548" w:rsidRPr="003518E5" w:rsidRDefault="00164548" w:rsidP="005C0EFF">
      <w:pPr>
        <w:pStyle w:val="Default"/>
        <w:spacing w:before="0"/>
        <w:rPr>
          <w:rFonts w:ascii="Times New Roman" w:hAnsi="Times New Roman"/>
          <w:sz w:val="22"/>
          <w:szCs w:val="22"/>
        </w:rPr>
      </w:pPr>
      <w:r w:rsidRPr="00B4155C">
        <w:rPr>
          <w:rFonts w:ascii="Times New Roman" w:hAnsi="Times New Roman"/>
          <w:i/>
          <w:iCs/>
          <w:sz w:val="22"/>
          <w:szCs w:val="22"/>
        </w:rPr>
        <w:t>Model of</w:t>
      </w:r>
      <w:r w:rsidR="00666C9F">
        <w:rPr>
          <w:rFonts w:ascii="Times New Roman" w:hAnsi="Times New Roman"/>
          <w:i/>
          <w:iCs/>
          <w:sz w:val="22"/>
          <w:szCs w:val="22"/>
        </w:rPr>
        <w:t xml:space="preserve"> natural</w:t>
      </w:r>
      <w:r w:rsidRPr="00B4155C">
        <w:rPr>
          <w:rFonts w:ascii="Times New Roman" w:hAnsi="Times New Roman"/>
          <w:i/>
          <w:iCs/>
          <w:sz w:val="22"/>
          <w:szCs w:val="22"/>
        </w:rPr>
        <w:t xml:space="preserve"> surface </w:t>
      </w:r>
      <w:r w:rsidR="00421E43">
        <w:rPr>
          <w:rFonts w:ascii="Times New Roman" w:hAnsi="Times New Roman"/>
          <w:i/>
          <w:iCs/>
          <w:sz w:val="22"/>
          <w:szCs w:val="22"/>
        </w:rPr>
        <w:t>reflectances</w:t>
      </w:r>
      <w:r w:rsidRPr="00B4155C">
        <w:rPr>
          <w:rFonts w:ascii="Times New Roman" w:hAnsi="Times New Roman"/>
          <w:i/>
          <w:iCs/>
          <w:sz w:val="22"/>
          <w:szCs w:val="22"/>
        </w:rPr>
        <w:t>.</w:t>
      </w:r>
      <w:r w:rsidR="003518E5">
        <w:rPr>
          <w:rFonts w:ascii="Times New Roman" w:hAnsi="Times New Roman"/>
          <w:i/>
          <w:iCs/>
          <w:sz w:val="22"/>
          <w:szCs w:val="22"/>
        </w:rPr>
        <w:t xml:space="preserve"> </w:t>
      </w:r>
      <w:r w:rsidR="003518E5">
        <w:rPr>
          <w:rFonts w:ascii="Times New Roman" w:hAnsi="Times New Roman"/>
          <w:sz w:val="22"/>
          <w:szCs w:val="22"/>
        </w:rPr>
        <w:t xml:space="preserve">We used a statistical model of </w:t>
      </w:r>
      <w:proofErr w:type="gramStart"/>
      <w:r w:rsidR="003518E5">
        <w:rPr>
          <w:rFonts w:ascii="Times New Roman" w:hAnsi="Times New Roman"/>
          <w:sz w:val="22"/>
          <w:szCs w:val="22"/>
        </w:rPr>
        <w:t>naturally-</w:t>
      </w:r>
      <w:r w:rsidR="00736FDF">
        <w:rPr>
          <w:rFonts w:ascii="Times New Roman" w:hAnsi="Times New Roman"/>
          <w:sz w:val="22"/>
          <w:szCs w:val="22"/>
        </w:rPr>
        <w:t>occurring</w:t>
      </w:r>
      <w:proofErr w:type="gramEnd"/>
      <w:r w:rsidR="003518E5">
        <w:rPr>
          <w:rFonts w:ascii="Times New Roman" w:hAnsi="Times New Roman"/>
          <w:sz w:val="22"/>
          <w:szCs w:val="22"/>
        </w:rPr>
        <w:t xml:space="preserve"> surface reflectances to determine the distribution from which we </w:t>
      </w:r>
      <w:r w:rsidR="00736FDF">
        <w:rPr>
          <w:rFonts w:ascii="Times New Roman" w:hAnsi="Times New Roman"/>
          <w:sz w:val="22"/>
          <w:szCs w:val="22"/>
        </w:rPr>
        <w:t xml:space="preserve">sampled </w:t>
      </w:r>
      <w:r w:rsidR="003518E5">
        <w:rPr>
          <w:rFonts w:ascii="Times New Roman" w:hAnsi="Times New Roman"/>
          <w:sz w:val="22"/>
          <w:szCs w:val="22"/>
        </w:rPr>
        <w:t xml:space="preserve">the background surface reflectance functions. This model was developed in our earlier work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 see also Brainard &amp; Freeman, 1997; Zhang &amp; Brainard, 2004)</w:t>
      </w:r>
      <w:r w:rsidR="00B66158">
        <w:rPr>
          <w:rFonts w:ascii="Times New Roman" w:hAnsi="Times New Roman"/>
          <w:sz w:val="22"/>
          <w:szCs w:val="22"/>
        </w:rPr>
        <w:fldChar w:fldCharType="end"/>
      </w:r>
      <w:r w:rsidR="00F64952">
        <w:rPr>
          <w:rFonts w:ascii="Times New Roman" w:hAnsi="Times New Roman"/>
          <w:sz w:val="22"/>
          <w:szCs w:val="22"/>
        </w:rPr>
        <w:t xml:space="preserve">. </w:t>
      </w:r>
      <w:r w:rsidR="004A64D2">
        <w:rPr>
          <w:rFonts w:ascii="Times New Roman" w:hAnsi="Times New Roman"/>
          <w:sz w:val="22"/>
          <w:szCs w:val="22"/>
        </w:rPr>
        <w:t xml:space="preserve">The </w:t>
      </w:r>
      <w:r w:rsidR="00F64952">
        <w:rPr>
          <w:rFonts w:ascii="Times New Roman" w:hAnsi="Times New Roman"/>
          <w:sz w:val="22"/>
          <w:szCs w:val="22"/>
        </w:rPr>
        <w:t xml:space="preserve">model is based on measurements of surface reflectance functions of the Munsell papers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&lt;EndNote&gt;&lt;Cite&gt;&lt;Author&gt;Kelly&lt;/Author&gt;&lt;Year&gt;1943&lt;/Year&gt;&lt;RecNum&gt;35&lt;/RecNum&gt;&lt;DisplayText&gt;(Kelly, Gibson, &amp;amp; Nickerson, 1943)&lt;/DisplayText&gt;&lt;record&gt;&lt;rec-number&gt;35&lt;/rec-number&gt;&lt;foreign-keys&gt;&lt;key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(Kelly, Gibson, &amp; Nickerson, 1943)</w:t>
      </w:r>
      <w:r w:rsidR="00B66158">
        <w:rPr>
          <w:rFonts w:ascii="Times New Roman" w:hAnsi="Times New Roman"/>
          <w:sz w:val="22"/>
          <w:szCs w:val="22"/>
        </w:rPr>
        <w:fldChar w:fldCharType="end"/>
      </w:r>
      <w:r w:rsidR="00787B43" w:rsidRPr="00787B43">
        <w:rPr>
          <w:rFonts w:ascii="Times New Roman" w:hAnsi="Times New Roman"/>
          <w:sz w:val="22"/>
          <w:szCs w:val="22"/>
        </w:rPr>
        <w:t xml:space="preserve"> </w:t>
      </w:r>
      <w:r w:rsidR="00F64952">
        <w:rPr>
          <w:rFonts w:ascii="Times New Roman" w:hAnsi="Times New Roman"/>
          <w:sz w:val="22"/>
          <w:szCs w:val="22"/>
        </w:rPr>
        <w:t xml:space="preserve">as well as </w:t>
      </w:r>
      <w:r w:rsidR="004A64D2">
        <w:rPr>
          <w:rFonts w:ascii="Times New Roman" w:hAnsi="Times New Roman"/>
          <w:sz w:val="22"/>
          <w:szCs w:val="22"/>
        </w:rPr>
        <w:t xml:space="preserve">natural </w:t>
      </w:r>
      <w:r w:rsidR="00F64952">
        <w:rPr>
          <w:rFonts w:ascii="Times New Roman" w:hAnsi="Times New Roman"/>
          <w:sz w:val="22"/>
          <w:szCs w:val="22"/>
        </w:rPr>
        <w:t xml:space="preserve">surfaces characterized by </w:t>
      </w:r>
      <w:proofErr w:type="spellStart"/>
      <w:r w:rsidR="00F64952">
        <w:rPr>
          <w:rFonts w:ascii="Times New Roman" w:hAnsi="Times New Roman"/>
          <w:sz w:val="22"/>
          <w:szCs w:val="22"/>
        </w:rPr>
        <w:t>Vrhel</w:t>
      </w:r>
      <w:proofErr w:type="spellEnd"/>
      <w:r w:rsidR="00F64952">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 ExcludeAuth="1"&gt;&lt;Author&gt;Vrhel&lt;/Author&gt;&lt;Year&gt;1994&lt;/Year&gt;&lt;RecNum&gt;36&lt;/RecNum&gt;&lt;DisplayText&gt;(1994)&lt;/DisplayText&gt;&lt;record&gt;&lt;rec-number&gt;36&lt;/rec-number&gt;&lt;foreign-keys&gt;&lt;key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(1994)</w:t>
      </w:r>
      <w:r w:rsidR="00B66158">
        <w:rPr>
          <w:rFonts w:ascii="Times New Roman" w:hAnsi="Times New Roman"/>
          <w:sz w:val="22"/>
          <w:szCs w:val="22"/>
        </w:rPr>
        <w:fldChar w:fldCharType="end"/>
      </w:r>
      <w:r w:rsidR="00787B43">
        <w:rPr>
          <w:rFonts w:ascii="Times New Roman" w:hAnsi="Times New Roman"/>
          <w:sz w:val="22"/>
          <w:szCs w:val="22"/>
        </w:rPr>
        <w:t xml:space="preserve">. Although we view this as a reasonable model, it is important to note that the quantitative relation we measured between the magnitude of internal noise and the effect of external noise for natural surface reflectances depends on </w:t>
      </w:r>
      <w:r w:rsidR="00644702">
        <w:rPr>
          <w:rFonts w:ascii="Times New Roman" w:hAnsi="Times New Roman"/>
          <w:sz w:val="22"/>
          <w:szCs w:val="22"/>
        </w:rPr>
        <w:t>how the distribution of natural surface reflectances is modeled</w:t>
      </w:r>
      <w:r w:rsidR="00787B43">
        <w:rPr>
          <w:rFonts w:ascii="Times New Roman" w:hAnsi="Times New Roman"/>
          <w:sz w:val="22"/>
          <w:szCs w:val="22"/>
        </w:rPr>
        <w:t xml:space="preserve">. If the model </w:t>
      </w:r>
      <w:r w:rsidR="00705D2A">
        <w:rPr>
          <w:rFonts w:ascii="Times New Roman" w:hAnsi="Times New Roman"/>
          <w:sz w:val="22"/>
          <w:szCs w:val="22"/>
        </w:rPr>
        <w:t xml:space="preserve">of surface reflectance </w:t>
      </w:r>
      <w:r w:rsidR="00787B43">
        <w:rPr>
          <w:rFonts w:ascii="Times New Roman" w:hAnsi="Times New Roman"/>
          <w:sz w:val="22"/>
          <w:szCs w:val="22"/>
        </w:rPr>
        <w:t xml:space="preserve">overestimates the variation in natural surfaces, the effect of external noise </w:t>
      </w:r>
      <w:r w:rsidR="00D94F19">
        <w:rPr>
          <w:rFonts w:ascii="Times New Roman" w:hAnsi="Times New Roman"/>
          <w:sz w:val="22"/>
          <w:szCs w:val="22"/>
        </w:rPr>
        <w:t xml:space="preserve">in natural scenes </w:t>
      </w:r>
      <w:r w:rsidR="00D01759">
        <w:rPr>
          <w:rFonts w:ascii="Times New Roman" w:hAnsi="Times New Roman"/>
          <w:sz w:val="22"/>
          <w:szCs w:val="22"/>
        </w:rPr>
        <w:t xml:space="preserve">will be less than </w:t>
      </w:r>
      <w:r w:rsidR="00787B43">
        <w:rPr>
          <w:rFonts w:ascii="Times New Roman" w:hAnsi="Times New Roman"/>
          <w:sz w:val="22"/>
          <w:szCs w:val="22"/>
        </w:rPr>
        <w:t>we estimated. Conversely, if the model</w:t>
      </w:r>
      <w:r w:rsidR="005729C1">
        <w:rPr>
          <w:rFonts w:ascii="Times New Roman" w:hAnsi="Times New Roman"/>
          <w:sz w:val="22"/>
          <w:szCs w:val="22"/>
        </w:rPr>
        <w:t xml:space="preserve"> of surface reflectance</w:t>
      </w:r>
      <w:r w:rsidR="00787B43">
        <w:rPr>
          <w:rFonts w:ascii="Times New Roman" w:hAnsi="Times New Roman"/>
          <w:sz w:val="22"/>
          <w:szCs w:val="22"/>
        </w:rPr>
        <w:t xml:space="preserve"> underestimates the variation in natural surfaces</w:t>
      </w:r>
      <w:r w:rsidR="009D2339">
        <w:rPr>
          <w:rFonts w:ascii="Times New Roman" w:hAnsi="Times New Roman"/>
          <w:sz w:val="22"/>
          <w:szCs w:val="22"/>
        </w:rPr>
        <w:t>, the effect of external noise in natural scenes will be greater than we estimated</w:t>
      </w:r>
      <w:r w:rsidR="008A1F0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w:t>
      </w:r>
      <w:r w:rsidR="00B66158">
        <w:rPr>
          <w:rFonts w:ascii="Times New Roman" w:hAnsi="Times New Roman"/>
          <w:sz w:val="22"/>
          <w:szCs w:val="22"/>
        </w:rPr>
        <w:fldChar w:fldCharType="end"/>
      </w:r>
      <w:r w:rsidR="00356387">
        <w:rPr>
          <w:rFonts w:ascii="Times New Roman" w:hAnsi="Times New Roman"/>
          <w:sz w:val="22"/>
          <w:szCs w:val="22"/>
        </w:rPr>
        <w:t xml:space="preserve">. Future refinement of surface reflectance models could be used in conjunction with the </w:t>
      </w:r>
      <w:r w:rsidR="004A64D2">
        <w:rPr>
          <w:rFonts w:ascii="Times New Roman" w:hAnsi="Times New Roman"/>
          <w:sz w:val="22"/>
          <w:szCs w:val="22"/>
        </w:rPr>
        <w:t xml:space="preserve">parameters </w:t>
      </w:r>
      <w:r w:rsidR="007D21BB">
        <w:rPr>
          <w:rFonts w:ascii="Times New Roman" w:hAnsi="Times New Roman"/>
          <w:sz w:val="22"/>
          <w:szCs w:val="22"/>
        </w:rPr>
        <w:t xml:space="preserve">of the </w:t>
      </w:r>
      <w:r w:rsidR="00356387">
        <w:rPr>
          <w:rFonts w:ascii="Times New Roman" w:hAnsi="Times New Roman"/>
          <w:sz w:val="22"/>
          <w:szCs w:val="22"/>
        </w:rPr>
        <w:t xml:space="preserve">linear receptive field model </w:t>
      </w:r>
      <w:r w:rsidR="00FA4500">
        <w:rPr>
          <w:rFonts w:ascii="Times New Roman" w:hAnsi="Times New Roman"/>
          <w:sz w:val="22"/>
          <w:szCs w:val="22"/>
        </w:rPr>
        <w:t>developed here</w:t>
      </w:r>
      <w:r w:rsidR="00356387">
        <w:rPr>
          <w:rFonts w:ascii="Times New Roman" w:hAnsi="Times New Roman"/>
          <w:sz w:val="22"/>
          <w:szCs w:val="22"/>
        </w:rPr>
        <w:t>,</w:t>
      </w:r>
      <w:r w:rsidR="004A64D2">
        <w:rPr>
          <w:rFonts w:ascii="Times New Roman" w:hAnsi="Times New Roman"/>
          <w:sz w:val="22"/>
          <w:szCs w:val="22"/>
        </w:rPr>
        <w:t xml:space="preserve"> without need for new data collection,</w:t>
      </w:r>
      <w:r w:rsidR="00356387">
        <w:rPr>
          <w:rFonts w:ascii="Times New Roman" w:hAnsi="Times New Roman"/>
          <w:sz w:val="22"/>
          <w:szCs w:val="22"/>
        </w:rPr>
        <w:t xml:space="preserve"> to refine the estimate of the effect of naturally occurring background variation on object lightness perception.</w:t>
      </w:r>
    </w:p>
    <w:p w14:paraId="696FB55C" w14:textId="77777777" w:rsidR="009D1C3D" w:rsidRDefault="009D1C3D" w:rsidP="009D1C3D">
      <w:pPr>
        <w:rPr>
          <w:i/>
          <w:iCs/>
          <w:sz w:val="22"/>
          <w:szCs w:val="22"/>
        </w:rPr>
      </w:pPr>
    </w:p>
    <w:p w14:paraId="7D8D690E" w14:textId="26B89EB8" w:rsidR="009D1C3D" w:rsidRPr="006E711D" w:rsidRDefault="009D1C3D" w:rsidP="009D1C3D">
      <w:pPr>
        <w:rPr>
          <w:sz w:val="22"/>
          <w:szCs w:val="22"/>
        </w:rPr>
      </w:pPr>
      <w:r>
        <w:rPr>
          <w:i/>
          <w:iCs/>
          <w:sz w:val="22"/>
          <w:szCs w:val="22"/>
        </w:rPr>
        <w:t>Rule of combination.</w:t>
      </w:r>
      <w:r w:rsidR="006E711D">
        <w:rPr>
          <w:i/>
          <w:iCs/>
          <w:sz w:val="22"/>
          <w:szCs w:val="22"/>
        </w:rPr>
        <w:t xml:space="preserve"> </w:t>
      </w:r>
      <w:r w:rsidR="006E711D">
        <w:rPr>
          <w:sz w:val="22"/>
          <w:szCs w:val="22"/>
        </w:rPr>
        <w:t>In the present work, we considered variation in only a single task-irrelevant variable. In natural scenes, there are many task-irrelevant variables. In the case of judging object lightness, these include object-extrinsic factors such as the scene illumination</w:t>
      </w:r>
      <w:r w:rsidR="001970F4">
        <w:rPr>
          <w:sz w:val="22"/>
          <w:szCs w:val="22"/>
        </w:rPr>
        <w:t>,</w:t>
      </w:r>
      <w:r w:rsidR="006E711D">
        <w:rPr>
          <w:sz w:val="22"/>
          <w:szCs w:val="22"/>
        </w:rPr>
        <w:t xml:space="preserve"> the position </w:t>
      </w:r>
      <w:r w:rsidR="003B18B6">
        <w:rPr>
          <w:sz w:val="22"/>
          <w:szCs w:val="22"/>
        </w:rPr>
        <w:t xml:space="preserve">and 3D orientation </w:t>
      </w:r>
      <w:r w:rsidR="006E711D">
        <w:rPr>
          <w:sz w:val="22"/>
          <w:szCs w:val="22"/>
        </w:rPr>
        <w:t xml:space="preserve">of the </w:t>
      </w:r>
      <w:r w:rsidR="001014C4">
        <w:rPr>
          <w:sz w:val="22"/>
          <w:szCs w:val="22"/>
        </w:rPr>
        <w:t xml:space="preserve">target </w:t>
      </w:r>
      <w:r w:rsidR="006E711D">
        <w:rPr>
          <w:sz w:val="22"/>
          <w:szCs w:val="22"/>
        </w:rPr>
        <w:t xml:space="preserve">object in the scene, </w:t>
      </w:r>
      <w:r w:rsidR="001970F4">
        <w:rPr>
          <w:sz w:val="22"/>
          <w:szCs w:val="22"/>
        </w:rPr>
        <w:t xml:space="preserve">the viewpoint from which the object is viewed, and various </w:t>
      </w:r>
      <w:r w:rsidR="006E711D">
        <w:rPr>
          <w:sz w:val="22"/>
          <w:szCs w:val="22"/>
        </w:rPr>
        <w:t>object-intrinsic factors</w:t>
      </w:r>
      <w:r w:rsidR="007D1F4F">
        <w:rPr>
          <w:sz w:val="22"/>
          <w:szCs w:val="22"/>
        </w:rPr>
        <w:t xml:space="preserve"> like its shape and size</w:t>
      </w:r>
      <w:r w:rsidR="006E711D">
        <w:rPr>
          <w:sz w:val="22"/>
          <w:szCs w:val="22"/>
        </w:rPr>
        <w:t xml:space="preserve">. Variation in each of the factors could in principle elevate thresholds </w:t>
      </w:r>
      <w:r w:rsidR="008C668E">
        <w:rPr>
          <w:sz w:val="22"/>
          <w:szCs w:val="22"/>
        </w:rPr>
        <w:t xml:space="preserve">for discriminating object lightness. Our paradigm </w:t>
      </w:r>
      <w:r w:rsidR="00FE351D">
        <w:rPr>
          <w:sz w:val="22"/>
          <w:szCs w:val="22"/>
        </w:rPr>
        <w:t xml:space="preserve">allows characterization of the effect of these task-irrelevant </w:t>
      </w:r>
      <w:r w:rsidR="000B6C2B">
        <w:rPr>
          <w:sz w:val="22"/>
          <w:szCs w:val="22"/>
        </w:rPr>
        <w:t>variables and</w:t>
      </w:r>
      <w:r w:rsidR="00FE351D">
        <w:rPr>
          <w:sz w:val="22"/>
          <w:szCs w:val="22"/>
        </w:rPr>
        <w:t xml:space="preserve"> quantifies that effect for each such variable in the same internal-noise referred units. </w:t>
      </w:r>
      <w:r w:rsidR="001F338D">
        <w:rPr>
          <w:sz w:val="22"/>
          <w:szCs w:val="22"/>
        </w:rPr>
        <w:t xml:space="preserve">One potentially important future direction is to </w:t>
      </w:r>
      <w:r w:rsidR="00D90818">
        <w:rPr>
          <w:sz w:val="22"/>
          <w:szCs w:val="22"/>
        </w:rPr>
        <w:t xml:space="preserve">measure </w:t>
      </w:r>
      <w:r w:rsidR="00FE351D">
        <w:rPr>
          <w:sz w:val="22"/>
          <w:szCs w:val="22"/>
        </w:rPr>
        <w:t>the combined effect of simultaneous variation of multiple task-irrelevant variables, and to test hypotheses about the rule</w:t>
      </w:r>
      <w:r w:rsidR="00D13E52">
        <w:rPr>
          <w:sz w:val="22"/>
          <w:szCs w:val="22"/>
        </w:rPr>
        <w:t>s</w:t>
      </w:r>
      <w:r w:rsidR="00FE351D">
        <w:rPr>
          <w:sz w:val="22"/>
          <w:szCs w:val="22"/>
        </w:rPr>
        <w:t xml:space="preserve"> of combination.</w:t>
      </w:r>
    </w:p>
    <w:p w14:paraId="2B6A76C2" w14:textId="77777777" w:rsidR="009D1C3D" w:rsidRDefault="009D1C3D" w:rsidP="005C0EFF">
      <w:pPr>
        <w:pStyle w:val="Default"/>
        <w:spacing w:before="0"/>
        <w:rPr>
          <w:rFonts w:ascii="Times New Roman" w:hAnsi="Times New Roman"/>
          <w:sz w:val="22"/>
          <w:szCs w:val="22"/>
        </w:rPr>
      </w:pPr>
    </w:p>
    <w:p w14:paraId="3603B0C8" w14:textId="77777777" w:rsidR="002F5675" w:rsidRDefault="002F5675">
      <w:pPr>
        <w:rPr>
          <w:rStyle w:val="None"/>
          <w:b/>
          <w:bCs/>
          <w:sz w:val="22"/>
          <w:szCs w:val="22"/>
        </w:rPr>
      </w:pPr>
    </w:p>
    <w:p w14:paraId="46AC73F0" w14:textId="7BC84445" w:rsidR="002F5675" w:rsidRPr="00A65A15" w:rsidRDefault="00830E1D" w:rsidP="00A65A15">
      <w:pPr>
        <w:rPr>
          <w:rStyle w:val="None"/>
        </w:rPr>
      </w:pPr>
      <w:r>
        <w:rPr>
          <w:b/>
          <w:bCs/>
          <w:sz w:val="22"/>
          <w:szCs w:val="22"/>
        </w:rPr>
        <w:t>5</w:t>
      </w:r>
      <w:r w:rsidR="00EB38A8">
        <w:rPr>
          <w:b/>
          <w:bCs/>
          <w:sz w:val="22"/>
          <w:szCs w:val="22"/>
        </w:rPr>
        <w:t xml:space="preserve"> </w:t>
      </w:r>
      <w:r w:rsidR="00004436" w:rsidRPr="00004436">
        <w:rPr>
          <w:b/>
          <w:bCs/>
          <w:sz w:val="22"/>
          <w:szCs w:val="22"/>
        </w:rPr>
        <w:t>ACKNOWLEDGEMENTS</w:t>
      </w:r>
      <w:r w:rsidR="00004436">
        <w:rPr>
          <w:sz w:val="22"/>
          <w:szCs w:val="22"/>
        </w:rPr>
        <w:t xml:space="preserve">: </w:t>
      </w:r>
      <w:r w:rsidR="00A65A15">
        <w:rPr>
          <w:sz w:val="22"/>
          <w:szCs w:val="22"/>
        </w:rPr>
        <w:t xml:space="preserve">NSF </w:t>
      </w:r>
      <w:r w:rsidR="004F4D85">
        <w:rPr>
          <w:sz w:val="22"/>
          <w:szCs w:val="22"/>
        </w:rPr>
        <w:t>BCS-</w:t>
      </w:r>
      <w:r w:rsidR="00A65A15">
        <w:rPr>
          <w:sz w:val="22"/>
          <w:szCs w:val="22"/>
        </w:rPr>
        <w:t>2054900 (VS)</w:t>
      </w:r>
      <w:r w:rsidR="00A65A15">
        <w:t xml:space="preserve">, </w:t>
      </w:r>
      <w:r w:rsidR="00004436">
        <w:rPr>
          <w:sz w:val="22"/>
          <w:szCs w:val="22"/>
        </w:rPr>
        <w:t>NIH RO1-EY10016 (DHB), NIH R01-EY028571 (JB).</w:t>
      </w:r>
    </w:p>
    <w:p w14:paraId="56A9EFE0" w14:textId="3F93ABD4" w:rsidR="002F5675" w:rsidRDefault="002F5675">
      <w:pPr>
        <w:rPr>
          <w:rStyle w:val="None"/>
          <w:b/>
          <w:bCs/>
          <w:sz w:val="22"/>
          <w:szCs w:val="22"/>
        </w:rPr>
      </w:pPr>
    </w:p>
    <w:p w14:paraId="4FBE107B" w14:textId="1FBBB953" w:rsidR="00EF2452" w:rsidRDefault="00AA7A38" w:rsidP="00EF2452">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t>APPENDIX</w:t>
      </w:r>
    </w:p>
    <w:p w14:paraId="200D3C27" w14:textId="06226DAF" w:rsidR="00151AF7" w:rsidRDefault="003F4114" w:rsidP="00EF2452">
      <w:pPr>
        <w:pStyle w:val="Default"/>
        <w:spacing w:before="0" w:after="270"/>
        <w:rPr>
          <w:rFonts w:ascii="Times New Roman" w:hAnsi="Times New Roman"/>
          <w:b/>
          <w:bCs/>
          <w:sz w:val="22"/>
          <w:szCs w:val="22"/>
        </w:rPr>
      </w:pPr>
      <w:r>
        <w:rPr>
          <w:rFonts w:ascii="Times New Roman" w:hAnsi="Times New Roman"/>
          <w:b/>
          <w:bCs/>
          <w:sz w:val="22"/>
          <w:szCs w:val="22"/>
        </w:rPr>
        <w:t xml:space="preserve">A1 </w:t>
      </w:r>
      <w:r w:rsidR="00EF2452">
        <w:rPr>
          <w:rFonts w:ascii="Times New Roman" w:hAnsi="Times New Roman"/>
          <w:b/>
          <w:bCs/>
          <w:sz w:val="22"/>
          <w:szCs w:val="22"/>
        </w:rPr>
        <w:t xml:space="preserve">Measurement of </w:t>
      </w:r>
      <w:proofErr w:type="spellStart"/>
      <w:r w:rsidR="00EF2452">
        <w:rPr>
          <w:rFonts w:ascii="Times New Roman" w:hAnsi="Times New Roman"/>
          <w:b/>
          <w:bCs/>
          <w:sz w:val="22"/>
          <w:szCs w:val="22"/>
          <w:lang w:val="fr-FR"/>
        </w:rPr>
        <w:t>object</w:t>
      </w:r>
      <w:proofErr w:type="spellEnd"/>
      <w:r w:rsidR="00EF2452">
        <w:rPr>
          <w:rFonts w:ascii="Times New Roman" w:hAnsi="Times New Roman"/>
          <w:b/>
          <w:bCs/>
          <w:sz w:val="22"/>
          <w:szCs w:val="22"/>
          <w:lang w:val="fr-FR"/>
        </w:rPr>
        <w:t xml:space="preserve"> </w:t>
      </w:r>
      <w:proofErr w:type="spellStart"/>
      <w:r w:rsidR="001842DD">
        <w:rPr>
          <w:rFonts w:ascii="Times New Roman" w:hAnsi="Times New Roman"/>
          <w:b/>
          <w:bCs/>
          <w:sz w:val="22"/>
          <w:szCs w:val="22"/>
          <w:lang w:val="fr-FR"/>
        </w:rPr>
        <w:t>lightness</w:t>
      </w:r>
      <w:proofErr w:type="spellEnd"/>
      <w:r w:rsidR="001842DD">
        <w:rPr>
          <w:rFonts w:ascii="Times New Roman" w:hAnsi="Times New Roman"/>
          <w:b/>
          <w:bCs/>
          <w:sz w:val="22"/>
          <w:szCs w:val="22"/>
        </w:rPr>
        <w:t xml:space="preserve"> </w:t>
      </w:r>
      <w:r w:rsidR="00EF2452">
        <w:rPr>
          <w:rFonts w:ascii="Times New Roman" w:hAnsi="Times New Roman"/>
          <w:b/>
          <w:bCs/>
          <w:sz w:val="22"/>
          <w:szCs w:val="22"/>
        </w:rPr>
        <w:t>discrimination thresholds under variation in background</w:t>
      </w:r>
      <w:r w:rsidR="00EE4F66">
        <w:rPr>
          <w:rFonts w:ascii="Times New Roman" w:hAnsi="Times New Roman"/>
          <w:b/>
          <w:bCs/>
          <w:sz w:val="22"/>
          <w:szCs w:val="22"/>
        </w:rPr>
        <w:t xml:space="preserve"> object </w:t>
      </w:r>
      <w:r w:rsidR="00537009">
        <w:rPr>
          <w:rFonts w:ascii="Times New Roman" w:hAnsi="Times New Roman"/>
          <w:b/>
          <w:bCs/>
          <w:sz w:val="22"/>
          <w:szCs w:val="22"/>
        </w:rPr>
        <w:t xml:space="preserve">surface </w:t>
      </w:r>
      <w:r w:rsidR="00EE4F66">
        <w:rPr>
          <w:rFonts w:ascii="Times New Roman" w:hAnsi="Times New Roman"/>
          <w:b/>
          <w:bCs/>
          <w:sz w:val="22"/>
          <w:szCs w:val="22"/>
        </w:rPr>
        <w:t>reflectance</w:t>
      </w:r>
    </w:p>
    <w:p w14:paraId="7E3B5D32" w14:textId="6D727F43" w:rsidR="007F59EF" w:rsidRDefault="00EF2452"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This </w:t>
      </w:r>
      <w:r w:rsidR="007A3F2E">
        <w:rPr>
          <w:rStyle w:val="None"/>
          <w:rFonts w:ascii="Times New Roman" w:hAnsi="Times New Roman"/>
          <w:sz w:val="22"/>
          <w:szCs w:val="22"/>
        </w:rPr>
        <w:t>suppl</w:t>
      </w:r>
      <w:r w:rsidR="00651D43">
        <w:rPr>
          <w:rStyle w:val="None"/>
          <w:rFonts w:ascii="Times New Roman" w:hAnsi="Times New Roman"/>
          <w:sz w:val="22"/>
          <w:szCs w:val="22"/>
        </w:rPr>
        <w:t>e</w:t>
      </w:r>
      <w:r w:rsidR="007A3F2E">
        <w:rPr>
          <w:rStyle w:val="None"/>
          <w:rFonts w:ascii="Times New Roman" w:hAnsi="Times New Roman"/>
          <w:sz w:val="22"/>
          <w:szCs w:val="22"/>
        </w:rPr>
        <w:t xml:space="preserve">mental </w:t>
      </w:r>
      <w:r>
        <w:rPr>
          <w:rStyle w:val="None"/>
          <w:rFonts w:ascii="Times New Roman" w:hAnsi="Times New Roman"/>
          <w:sz w:val="22"/>
          <w:szCs w:val="22"/>
        </w:rPr>
        <w:t>experiment</w:t>
      </w:r>
      <w:r w:rsidR="005C724F">
        <w:rPr>
          <w:rStyle w:val="None"/>
          <w:rFonts w:ascii="Times New Roman" w:hAnsi="Times New Roman"/>
          <w:sz w:val="22"/>
          <w:szCs w:val="22"/>
        </w:rPr>
        <w:t>, pre-registered as Experiment 2,</w:t>
      </w:r>
      <w:r>
        <w:rPr>
          <w:rStyle w:val="None"/>
          <w:rFonts w:ascii="Times New Roman" w:hAnsi="Times New Roman"/>
          <w:sz w:val="22"/>
          <w:szCs w:val="22"/>
        </w:rPr>
        <w:t xml:space="preserve"> </w:t>
      </w:r>
      <w:r w:rsidR="008822BC">
        <w:rPr>
          <w:rStyle w:val="None"/>
          <w:rFonts w:ascii="Times New Roman" w:hAnsi="Times New Roman"/>
          <w:sz w:val="22"/>
          <w:szCs w:val="22"/>
        </w:rPr>
        <w:t>provided preliminary data that helped shape the design of the main experiment presented in the paper</w:t>
      </w:r>
      <w:r w:rsidR="005C724F">
        <w:rPr>
          <w:rStyle w:val="None"/>
          <w:rFonts w:ascii="Times New Roman" w:hAnsi="Times New Roman"/>
          <w:sz w:val="22"/>
          <w:szCs w:val="22"/>
        </w:rPr>
        <w:t xml:space="preserve"> (which was Experiment 3 of the pre-registration documents).</w:t>
      </w:r>
      <w:r>
        <w:rPr>
          <w:rStyle w:val="None"/>
          <w:rFonts w:ascii="Times New Roman" w:hAnsi="Times New Roman"/>
          <w:sz w:val="22"/>
          <w:szCs w:val="22"/>
        </w:rPr>
        <w:t xml:space="preserve"> </w:t>
      </w:r>
      <w:r w:rsidR="004400FC">
        <w:rPr>
          <w:rStyle w:val="None"/>
          <w:rFonts w:ascii="Times New Roman" w:hAnsi="Times New Roman"/>
          <w:sz w:val="22"/>
          <w:szCs w:val="22"/>
        </w:rPr>
        <w:t xml:space="preserve">It </w:t>
      </w:r>
      <w:r w:rsidR="000031CF">
        <w:rPr>
          <w:rStyle w:val="None"/>
          <w:rFonts w:ascii="Times New Roman" w:hAnsi="Times New Roman"/>
          <w:sz w:val="22"/>
          <w:szCs w:val="22"/>
        </w:rPr>
        <w:t xml:space="preserve">aimed to </w:t>
      </w:r>
      <w:r w:rsidR="008822BC">
        <w:rPr>
          <w:rStyle w:val="None"/>
          <w:rFonts w:ascii="Times New Roman" w:hAnsi="Times New Roman"/>
          <w:sz w:val="22"/>
          <w:szCs w:val="22"/>
        </w:rPr>
        <w:t xml:space="preserve">determine </w:t>
      </w:r>
      <w:r w:rsidR="00FC0D8E">
        <w:rPr>
          <w:rStyle w:val="None"/>
          <w:rFonts w:ascii="Times New Roman" w:hAnsi="Times New Roman"/>
          <w:sz w:val="22"/>
          <w:szCs w:val="22"/>
        </w:rPr>
        <w:t xml:space="preserve">whether </w:t>
      </w:r>
      <w:r w:rsidR="000031CF">
        <w:rPr>
          <w:rStyle w:val="None"/>
          <w:rFonts w:ascii="Times New Roman" w:hAnsi="Times New Roman"/>
          <w:sz w:val="22"/>
          <w:szCs w:val="22"/>
        </w:rPr>
        <w:t xml:space="preserve">variation in the reflectance of background </w:t>
      </w:r>
      <w:r w:rsidR="0079239E">
        <w:rPr>
          <w:rStyle w:val="None"/>
          <w:rFonts w:ascii="Times New Roman" w:hAnsi="Times New Roman"/>
          <w:sz w:val="22"/>
          <w:szCs w:val="22"/>
        </w:rPr>
        <w:t xml:space="preserve">objects </w:t>
      </w:r>
      <w:proofErr w:type="gramStart"/>
      <w:r w:rsidR="00456BC8">
        <w:rPr>
          <w:rStyle w:val="None"/>
          <w:rFonts w:ascii="Times New Roman" w:hAnsi="Times New Roman"/>
          <w:sz w:val="22"/>
          <w:szCs w:val="22"/>
        </w:rPr>
        <w:t>ha</w:t>
      </w:r>
      <w:r w:rsidR="0079239E">
        <w:rPr>
          <w:rStyle w:val="None"/>
          <w:rFonts w:ascii="Times New Roman" w:hAnsi="Times New Roman"/>
          <w:sz w:val="22"/>
          <w:szCs w:val="22"/>
        </w:rPr>
        <w:t>d</w:t>
      </w:r>
      <w:r w:rsidR="00456BC8">
        <w:rPr>
          <w:rStyle w:val="None"/>
          <w:rFonts w:ascii="Times New Roman" w:hAnsi="Times New Roman"/>
          <w:sz w:val="22"/>
          <w:szCs w:val="22"/>
        </w:rPr>
        <w:t xml:space="preserve"> an effect on</w:t>
      </w:r>
      <w:proofErr w:type="gramEnd"/>
      <w:r w:rsidR="00456BC8">
        <w:rPr>
          <w:rStyle w:val="None"/>
          <w:rFonts w:ascii="Times New Roman" w:hAnsi="Times New Roman"/>
          <w:sz w:val="22"/>
          <w:szCs w:val="22"/>
        </w:rPr>
        <w:t xml:space="preserve"> </w:t>
      </w:r>
      <w:r w:rsidR="008C30C2">
        <w:rPr>
          <w:rStyle w:val="None"/>
          <w:rFonts w:ascii="Times New Roman" w:hAnsi="Times New Roman"/>
          <w:sz w:val="22"/>
          <w:szCs w:val="22"/>
        </w:rPr>
        <w:t xml:space="preserve">human </w:t>
      </w:r>
      <w:r w:rsidR="000031CF">
        <w:rPr>
          <w:rStyle w:val="None"/>
          <w:rFonts w:ascii="Times New Roman" w:hAnsi="Times New Roman"/>
          <w:sz w:val="22"/>
          <w:szCs w:val="22"/>
        </w:rPr>
        <w:t>lightness discrimination thresholds</w:t>
      </w:r>
      <w:r w:rsidR="00DF19D1">
        <w:rPr>
          <w:rStyle w:val="None"/>
          <w:rFonts w:ascii="Times New Roman" w:hAnsi="Times New Roman"/>
          <w:sz w:val="22"/>
          <w:szCs w:val="22"/>
        </w:rPr>
        <w:t>.</w:t>
      </w:r>
      <w:r w:rsidR="00DA27DA">
        <w:rPr>
          <w:rStyle w:val="None"/>
          <w:rFonts w:ascii="Times New Roman" w:hAnsi="Times New Roman"/>
          <w:sz w:val="22"/>
          <w:szCs w:val="22"/>
        </w:rPr>
        <w:t xml:space="preserve"> </w:t>
      </w:r>
      <w:r w:rsidR="00B65282">
        <w:rPr>
          <w:rStyle w:val="None"/>
          <w:rFonts w:ascii="Times New Roman" w:hAnsi="Times New Roman"/>
          <w:sz w:val="22"/>
          <w:szCs w:val="22"/>
        </w:rPr>
        <w:t xml:space="preserve">It </w:t>
      </w:r>
      <w:r w:rsidR="000031CF">
        <w:rPr>
          <w:rStyle w:val="None"/>
          <w:rFonts w:ascii="Times New Roman" w:hAnsi="Times New Roman"/>
          <w:sz w:val="22"/>
          <w:szCs w:val="22"/>
        </w:rPr>
        <w:t xml:space="preserve">established that human object lightness discrimination thresholds increase if the reflectance of background </w:t>
      </w:r>
      <w:r w:rsidR="006B58DA">
        <w:rPr>
          <w:rStyle w:val="None"/>
          <w:rFonts w:ascii="Times New Roman" w:hAnsi="Times New Roman"/>
          <w:sz w:val="22"/>
          <w:szCs w:val="22"/>
        </w:rPr>
        <w:t xml:space="preserve">objects </w:t>
      </w:r>
      <w:r w:rsidR="000031CF">
        <w:rPr>
          <w:rStyle w:val="None"/>
          <w:rFonts w:ascii="Times New Roman" w:hAnsi="Times New Roman"/>
          <w:sz w:val="22"/>
          <w:szCs w:val="22"/>
        </w:rPr>
        <w:t>vary</w:t>
      </w:r>
      <w:r w:rsidR="00BB0E74">
        <w:rPr>
          <w:rStyle w:val="None"/>
          <w:rFonts w:ascii="Times New Roman" w:hAnsi="Times New Roman"/>
          <w:sz w:val="22"/>
          <w:szCs w:val="22"/>
        </w:rPr>
        <w:t>,</w:t>
      </w:r>
      <w:r w:rsidR="000031CF">
        <w:rPr>
          <w:rStyle w:val="None"/>
          <w:rFonts w:ascii="Times New Roman" w:hAnsi="Times New Roman"/>
          <w:sz w:val="22"/>
          <w:szCs w:val="22"/>
        </w:rPr>
        <w:t xml:space="preserve"> as compared </w:t>
      </w:r>
      <w:r w:rsidR="009203B8">
        <w:rPr>
          <w:rStyle w:val="None"/>
          <w:rFonts w:ascii="Times New Roman" w:hAnsi="Times New Roman"/>
          <w:sz w:val="22"/>
          <w:szCs w:val="22"/>
        </w:rPr>
        <w:t xml:space="preserve">to </w:t>
      </w:r>
      <w:r w:rsidR="000031CF">
        <w:rPr>
          <w:rStyle w:val="None"/>
          <w:rFonts w:ascii="Times New Roman" w:hAnsi="Times New Roman"/>
          <w:sz w:val="22"/>
          <w:szCs w:val="22"/>
        </w:rPr>
        <w:t xml:space="preserve">the case when the discrimination is made against the same background. </w:t>
      </w:r>
      <w:r w:rsidR="007F59EF">
        <w:rPr>
          <w:rStyle w:val="None"/>
          <w:rFonts w:ascii="Times New Roman" w:hAnsi="Times New Roman"/>
          <w:sz w:val="22"/>
          <w:szCs w:val="22"/>
        </w:rPr>
        <w:t xml:space="preserve">It also studied the effect of </w:t>
      </w:r>
      <w:r w:rsidR="00DA27DA">
        <w:rPr>
          <w:rStyle w:val="None"/>
          <w:rFonts w:ascii="Times New Roman" w:hAnsi="Times New Roman"/>
          <w:sz w:val="22"/>
          <w:szCs w:val="22"/>
        </w:rPr>
        <w:t xml:space="preserve">inclusion or not of secondary reflections in the rendering process as </w:t>
      </w:r>
      <w:r w:rsidR="00B230A4">
        <w:rPr>
          <w:rStyle w:val="None"/>
          <w:rFonts w:ascii="Times New Roman" w:hAnsi="Times New Roman"/>
          <w:sz w:val="22"/>
          <w:szCs w:val="22"/>
        </w:rPr>
        <w:t>well and</w:t>
      </w:r>
      <w:r w:rsidR="00DA27DA">
        <w:rPr>
          <w:rStyle w:val="None"/>
          <w:rFonts w:ascii="Times New Roman" w:hAnsi="Times New Roman"/>
          <w:sz w:val="22"/>
          <w:szCs w:val="22"/>
        </w:rPr>
        <w:t xml:space="preserve"> assessed the effect of implementing background variation across trials rather than across intervals.</w:t>
      </w:r>
    </w:p>
    <w:p w14:paraId="0AB3496A" w14:textId="6F7552B6" w:rsidR="00D134C7" w:rsidRDefault="000031CF"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w:t>
      </w:r>
      <w:r w:rsidR="00D134C7">
        <w:rPr>
          <w:rStyle w:val="None"/>
          <w:rFonts w:ascii="Times New Roman" w:hAnsi="Times New Roman"/>
          <w:sz w:val="22"/>
          <w:szCs w:val="22"/>
        </w:rPr>
        <w:t xml:space="preserve">basic </w:t>
      </w:r>
      <w:r>
        <w:rPr>
          <w:rStyle w:val="None"/>
          <w:rFonts w:ascii="Times New Roman" w:hAnsi="Times New Roman"/>
          <w:sz w:val="22"/>
          <w:szCs w:val="22"/>
        </w:rPr>
        <w:t xml:space="preserve">methods were </w:t>
      </w:r>
      <w:r w:rsidR="00417E5F">
        <w:rPr>
          <w:rStyle w:val="None"/>
          <w:rFonts w:ascii="Times New Roman" w:hAnsi="Times New Roman"/>
          <w:sz w:val="22"/>
          <w:szCs w:val="22"/>
        </w:rPr>
        <w:t>the</w:t>
      </w:r>
      <w:r w:rsidR="008822BC">
        <w:rPr>
          <w:rStyle w:val="None"/>
          <w:rFonts w:ascii="Times New Roman" w:hAnsi="Times New Roman"/>
          <w:sz w:val="22"/>
          <w:szCs w:val="22"/>
        </w:rPr>
        <w:t xml:space="preserve"> </w:t>
      </w:r>
      <w:r>
        <w:rPr>
          <w:rStyle w:val="None"/>
          <w:rFonts w:ascii="Times New Roman" w:hAnsi="Times New Roman"/>
          <w:sz w:val="22"/>
          <w:szCs w:val="22"/>
        </w:rPr>
        <w:t>same as the experiment described in the main paper</w:t>
      </w:r>
      <w:r w:rsidR="00D134C7">
        <w:rPr>
          <w:rStyle w:val="None"/>
          <w:rFonts w:ascii="Times New Roman" w:hAnsi="Times New Roman"/>
          <w:sz w:val="22"/>
          <w:szCs w:val="22"/>
        </w:rPr>
        <w:t xml:space="preserve">. The practice session was </w:t>
      </w:r>
      <w:r w:rsidR="001B4909">
        <w:rPr>
          <w:rStyle w:val="None"/>
          <w:rFonts w:ascii="Times New Roman" w:hAnsi="Times New Roman"/>
          <w:sz w:val="22"/>
          <w:szCs w:val="22"/>
        </w:rPr>
        <w:t xml:space="preserve">conducted with the </w:t>
      </w:r>
      <w:r w:rsidR="00D134C7">
        <w:rPr>
          <w:rStyle w:val="None"/>
          <w:rFonts w:ascii="Times New Roman" w:hAnsi="Times New Roman"/>
          <w:sz w:val="22"/>
          <w:szCs w:val="22"/>
        </w:rPr>
        <w:t>images in Condition 1</w:t>
      </w:r>
      <w:r w:rsidR="004F257A">
        <w:rPr>
          <w:rStyle w:val="None"/>
          <w:rFonts w:ascii="Times New Roman" w:hAnsi="Times New Roman"/>
          <w:sz w:val="22"/>
          <w:szCs w:val="22"/>
        </w:rPr>
        <w:t xml:space="preserve"> described below</w:t>
      </w:r>
      <w:r w:rsidR="00D134C7">
        <w:rPr>
          <w:rStyle w:val="None"/>
          <w:rFonts w:ascii="Times New Roman" w:hAnsi="Times New Roman"/>
          <w:sz w:val="22"/>
          <w:szCs w:val="22"/>
        </w:rPr>
        <w:t>.</w:t>
      </w:r>
      <w:r w:rsidR="00F8245C">
        <w:rPr>
          <w:rStyle w:val="None"/>
          <w:rFonts w:ascii="Times New Roman" w:hAnsi="Times New Roman"/>
          <w:sz w:val="22"/>
          <w:szCs w:val="22"/>
        </w:rPr>
        <w:t xml:space="preserve"> The </w:t>
      </w:r>
      <w:r w:rsidR="003D4A00">
        <w:rPr>
          <w:rStyle w:val="None"/>
          <w:rFonts w:ascii="Times New Roman" w:hAnsi="Times New Roman"/>
          <w:sz w:val="22"/>
          <w:szCs w:val="22"/>
        </w:rPr>
        <w:t xml:space="preserve">observers were retained for the experiment if their average </w:t>
      </w:r>
      <w:r w:rsidR="00F8245C">
        <w:rPr>
          <w:rStyle w:val="None"/>
          <w:rFonts w:ascii="Times New Roman" w:hAnsi="Times New Roman"/>
          <w:sz w:val="22"/>
          <w:szCs w:val="22"/>
        </w:rPr>
        <w:t>threshold</w:t>
      </w:r>
      <w:r w:rsidR="003D4A00">
        <w:rPr>
          <w:rStyle w:val="None"/>
          <w:rFonts w:ascii="Times New Roman" w:hAnsi="Times New Roman"/>
          <w:sz w:val="22"/>
          <w:szCs w:val="22"/>
        </w:rPr>
        <w:t xml:space="preserve"> </w:t>
      </w:r>
      <w:r w:rsidR="00972D7B">
        <w:rPr>
          <w:rStyle w:val="None"/>
          <w:rFonts w:ascii="Times New Roman" w:hAnsi="Times New Roman"/>
          <w:sz w:val="22"/>
          <w:szCs w:val="22"/>
        </w:rPr>
        <w:t>of</w:t>
      </w:r>
      <w:r w:rsidR="003D4A00">
        <w:rPr>
          <w:rStyle w:val="None"/>
          <w:rFonts w:ascii="Times New Roman" w:hAnsi="Times New Roman"/>
          <w:sz w:val="22"/>
          <w:szCs w:val="22"/>
        </w:rPr>
        <w:t xml:space="preserve"> the last two acquisitions </w:t>
      </w:r>
      <w:r w:rsidR="002977F4">
        <w:rPr>
          <w:rStyle w:val="None"/>
          <w:rFonts w:ascii="Times New Roman" w:hAnsi="Times New Roman"/>
          <w:sz w:val="22"/>
          <w:szCs w:val="22"/>
        </w:rPr>
        <w:t xml:space="preserve">during the practice session was lower than 0.030. </w:t>
      </w:r>
      <w:r w:rsidR="00D14A65">
        <w:rPr>
          <w:rStyle w:val="None"/>
          <w:rFonts w:ascii="Times New Roman" w:hAnsi="Times New Roman"/>
          <w:sz w:val="22"/>
          <w:szCs w:val="22"/>
        </w:rPr>
        <w:t xml:space="preserve">This was a deviation from the pre-registered plan where we set the threshold criterion as 0.025. </w:t>
      </w:r>
      <w:r w:rsidR="00914F31">
        <w:rPr>
          <w:rStyle w:val="None"/>
          <w:rFonts w:ascii="Times New Roman" w:hAnsi="Times New Roman"/>
          <w:sz w:val="22"/>
          <w:szCs w:val="22"/>
        </w:rPr>
        <w:t xml:space="preserve">After collecting data from 8 observers, we realized that the criterion was too strict. Only one observer </w:t>
      </w:r>
      <w:r w:rsidR="000D142B">
        <w:rPr>
          <w:rStyle w:val="None"/>
          <w:rFonts w:ascii="Times New Roman" w:hAnsi="Times New Roman"/>
          <w:sz w:val="22"/>
          <w:szCs w:val="22"/>
        </w:rPr>
        <w:t xml:space="preserve">had </w:t>
      </w:r>
      <w:r w:rsidR="00914F31">
        <w:rPr>
          <w:rStyle w:val="None"/>
          <w:rFonts w:ascii="Times New Roman" w:hAnsi="Times New Roman"/>
          <w:sz w:val="22"/>
          <w:szCs w:val="22"/>
        </w:rPr>
        <w:t xml:space="preserve">met the criterion. After modifying the threshold criterion, we included two of the initially </w:t>
      </w:r>
      <w:r w:rsidR="00042D70">
        <w:rPr>
          <w:rStyle w:val="None"/>
          <w:rFonts w:ascii="Times New Roman" w:hAnsi="Times New Roman"/>
          <w:sz w:val="22"/>
          <w:szCs w:val="22"/>
        </w:rPr>
        <w:t>discontinued</w:t>
      </w:r>
      <w:r w:rsidR="00914F31">
        <w:rPr>
          <w:rStyle w:val="None"/>
          <w:rFonts w:ascii="Times New Roman" w:hAnsi="Times New Roman"/>
          <w:sz w:val="22"/>
          <w:szCs w:val="22"/>
        </w:rPr>
        <w:t xml:space="preserve"> observers in our experiment</w:t>
      </w:r>
      <w:r w:rsidR="007018F9">
        <w:rPr>
          <w:rStyle w:val="None"/>
          <w:rFonts w:ascii="Times New Roman" w:hAnsi="Times New Roman"/>
          <w:sz w:val="22"/>
          <w:szCs w:val="22"/>
        </w:rPr>
        <w:t xml:space="preserve"> (Observer 5 and Observer 8)</w:t>
      </w:r>
      <w:r w:rsidR="00914F31">
        <w:rPr>
          <w:rStyle w:val="None"/>
          <w:rFonts w:ascii="Times New Roman" w:hAnsi="Times New Roman"/>
          <w:sz w:val="22"/>
          <w:szCs w:val="22"/>
        </w:rPr>
        <w:t xml:space="preserve">. </w:t>
      </w:r>
      <w:r w:rsidR="002D7BA3">
        <w:rPr>
          <w:rStyle w:val="None"/>
          <w:rFonts w:ascii="Times New Roman" w:hAnsi="Times New Roman"/>
          <w:sz w:val="22"/>
          <w:szCs w:val="22"/>
        </w:rPr>
        <w:t>Total of 11 naïve observers participated in the practice sessions.</w:t>
      </w:r>
      <w:r w:rsidR="00D14A65">
        <w:rPr>
          <w:rStyle w:val="None"/>
          <w:rFonts w:ascii="Times New Roman" w:hAnsi="Times New Roman"/>
          <w:sz w:val="22"/>
          <w:szCs w:val="22"/>
        </w:rPr>
        <w:t xml:space="preserve"> Four </w:t>
      </w:r>
      <w:r w:rsidR="00ED6E38">
        <w:rPr>
          <w:rStyle w:val="None"/>
          <w:rFonts w:ascii="Times New Roman" w:hAnsi="Times New Roman"/>
          <w:sz w:val="22"/>
          <w:szCs w:val="22"/>
        </w:rPr>
        <w:t xml:space="preserve">of these </w:t>
      </w:r>
      <w:r w:rsidR="00D14A65">
        <w:rPr>
          <w:rStyle w:val="None"/>
          <w:rFonts w:ascii="Times New Roman" w:hAnsi="Times New Roman"/>
          <w:sz w:val="22"/>
          <w:szCs w:val="22"/>
        </w:rPr>
        <w:t>observers met the criteria for continuing the experiment.</w:t>
      </w:r>
      <w:r w:rsidR="00413969">
        <w:rPr>
          <w:rStyle w:val="None"/>
          <w:rFonts w:ascii="Times New Roman" w:hAnsi="Times New Roman"/>
          <w:sz w:val="22"/>
          <w:szCs w:val="22"/>
        </w:rPr>
        <w:t xml:space="preserve"> Two of these observers also participated in the main experiment </w:t>
      </w:r>
      <w:r w:rsidR="007018F9">
        <w:rPr>
          <w:rStyle w:val="None"/>
          <w:rFonts w:ascii="Times New Roman" w:hAnsi="Times New Roman"/>
          <w:sz w:val="22"/>
          <w:szCs w:val="22"/>
        </w:rPr>
        <w:t>(Observer 4 and Observer 8)</w:t>
      </w:r>
      <w:r w:rsidR="00413969">
        <w:rPr>
          <w:rStyle w:val="None"/>
          <w:rFonts w:ascii="Times New Roman" w:hAnsi="Times New Roman"/>
          <w:sz w:val="22"/>
          <w:szCs w:val="22"/>
        </w:rPr>
        <w:t>.</w:t>
      </w:r>
      <w:r w:rsidR="00542154">
        <w:rPr>
          <w:rStyle w:val="None"/>
          <w:rFonts w:ascii="Times New Roman" w:hAnsi="Times New Roman"/>
          <w:sz w:val="22"/>
          <w:szCs w:val="22"/>
        </w:rPr>
        <w:t xml:space="preserve"> </w:t>
      </w:r>
    </w:p>
    <w:p w14:paraId="498B13E0" w14:textId="1916CF62" w:rsidR="00EF2452" w:rsidRDefault="00EE01C6"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We measured lightness discrimination threshold of four naïve human observers </w:t>
      </w:r>
      <w:r w:rsidR="00277BEB">
        <w:rPr>
          <w:rStyle w:val="None"/>
          <w:rFonts w:ascii="Times New Roman" w:hAnsi="Times New Roman"/>
          <w:sz w:val="22"/>
          <w:szCs w:val="22"/>
        </w:rPr>
        <w:t xml:space="preserve">using a </w:t>
      </w:r>
      <w:r w:rsidR="00CD2FA2">
        <w:rPr>
          <w:rStyle w:val="None"/>
          <w:rFonts w:ascii="Times New Roman" w:hAnsi="Times New Roman"/>
          <w:sz w:val="22"/>
          <w:szCs w:val="22"/>
        </w:rPr>
        <w:t>two-interval</w:t>
      </w:r>
      <w:r w:rsidR="00277BEB">
        <w:rPr>
          <w:rStyle w:val="None"/>
          <w:rFonts w:ascii="Times New Roman" w:hAnsi="Times New Roman"/>
          <w:sz w:val="22"/>
          <w:szCs w:val="22"/>
        </w:rPr>
        <w:t xml:space="preserve"> forced choice paradigm. </w:t>
      </w:r>
      <w:r w:rsidR="00CE408E">
        <w:rPr>
          <w:rStyle w:val="None"/>
          <w:rFonts w:ascii="Times New Roman" w:hAnsi="Times New Roman"/>
          <w:sz w:val="22"/>
          <w:szCs w:val="22"/>
        </w:rPr>
        <w:t>The thresholds were measured for three specific types of background variation</w:t>
      </w:r>
      <w:r w:rsidR="00B42048">
        <w:rPr>
          <w:rStyle w:val="None"/>
          <w:rFonts w:ascii="Times New Roman" w:hAnsi="Times New Roman"/>
          <w:sz w:val="22"/>
          <w:szCs w:val="22"/>
        </w:rPr>
        <w:t xml:space="preserve"> </w:t>
      </w:r>
      <w:r w:rsidR="00EF2452">
        <w:rPr>
          <w:rStyle w:val="None"/>
          <w:rFonts w:ascii="Times New Roman" w:hAnsi="Times New Roman"/>
          <w:sz w:val="22"/>
          <w:szCs w:val="22"/>
        </w:rPr>
        <w:t>(Figure S1).</w:t>
      </w:r>
      <w:r w:rsidR="00763C1A" w:rsidRPr="00763C1A">
        <w:rPr>
          <w:rStyle w:val="None"/>
          <w:rFonts w:ascii="Times New Roman" w:hAnsi="Times New Roman"/>
          <w:sz w:val="22"/>
          <w:szCs w:val="22"/>
        </w:rPr>
        <w:t xml:space="preserve"> </w:t>
      </w:r>
      <w:r w:rsidR="00763C1A">
        <w:rPr>
          <w:rStyle w:val="None"/>
          <w:rFonts w:ascii="Times New Roman" w:hAnsi="Times New Roman"/>
          <w:sz w:val="22"/>
          <w:szCs w:val="22"/>
        </w:rPr>
        <w:t xml:space="preserve">The reflectance spectra of the background objects were generated with </w:t>
      </w:r>
      <w:r w:rsidR="008822BC">
        <w:rPr>
          <w:rStyle w:val="None"/>
          <w:rFonts w:ascii="Times New Roman" w:hAnsi="Times New Roman"/>
          <w:sz w:val="22"/>
          <w:szCs w:val="22"/>
        </w:rPr>
        <w:t xml:space="preserve">the covariance </w:t>
      </w:r>
      <w:r w:rsidR="00DE2B1A">
        <w:rPr>
          <w:rStyle w:val="None"/>
          <w:rFonts w:ascii="Times New Roman" w:hAnsi="Times New Roman"/>
          <w:sz w:val="22"/>
          <w:szCs w:val="22"/>
        </w:rPr>
        <w:t xml:space="preserve">scalar </w:t>
      </w:r>
      <w:r w:rsidR="00763C1A">
        <w:rPr>
          <w:rStyle w:val="None"/>
          <w:rFonts w:ascii="Times New Roman" w:hAnsi="Times New Roman"/>
          <w:sz w:val="22"/>
          <w:szCs w:val="22"/>
        </w:rPr>
        <w:t xml:space="preserve">set to 1. </w:t>
      </w:r>
      <w:r w:rsidR="00EF2452">
        <w:rPr>
          <w:rStyle w:val="None"/>
          <w:rFonts w:ascii="Times New Roman" w:hAnsi="Times New Roman"/>
          <w:sz w:val="22"/>
          <w:szCs w:val="22"/>
        </w:rPr>
        <w:t xml:space="preserve"> These </w:t>
      </w:r>
      <w:r w:rsidR="005D35AB">
        <w:rPr>
          <w:rStyle w:val="None"/>
          <w:rFonts w:ascii="Times New Roman" w:hAnsi="Times New Roman"/>
          <w:sz w:val="22"/>
          <w:szCs w:val="22"/>
        </w:rPr>
        <w:t xml:space="preserve">three conditions </w:t>
      </w:r>
      <w:r w:rsidR="00EF2452">
        <w:rPr>
          <w:rStyle w:val="None"/>
          <w:rFonts w:ascii="Times New Roman" w:hAnsi="Times New Roman"/>
          <w:sz w:val="22"/>
          <w:szCs w:val="22"/>
        </w:rPr>
        <w:t>were:</w:t>
      </w:r>
    </w:p>
    <w:p w14:paraId="7786665E" w14:textId="4EDE843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 xml:space="preserve">In this condition, the spectra of objects in the background were kept fixed for all trials and for all intervals. We generated 11 images, one at each </w:t>
      </w:r>
      <w:r w:rsidR="001A68AE">
        <w:rPr>
          <w:rStyle w:val="None"/>
          <w:rFonts w:ascii="Times New Roman" w:hAnsi="Times New Roman"/>
          <w:sz w:val="22"/>
          <w:szCs w:val="22"/>
        </w:rPr>
        <w:t xml:space="preserve">comparison LRF </w:t>
      </w:r>
      <w:r>
        <w:rPr>
          <w:rStyle w:val="None"/>
          <w:rFonts w:ascii="Times New Roman" w:hAnsi="Times New Roman"/>
          <w:sz w:val="22"/>
          <w:szCs w:val="22"/>
        </w:rPr>
        <w:t>level.</w:t>
      </w:r>
    </w:p>
    <w:p w14:paraId="7A1216DC" w14:textId="1C3ED963"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trial but varied from trial-to-trial.</w:t>
      </w:r>
      <w:r w:rsidR="008367E5">
        <w:rPr>
          <w:rStyle w:val="None"/>
          <w:rFonts w:ascii="Times New Roman" w:hAnsi="Times New Roman"/>
          <w:sz w:val="22"/>
          <w:szCs w:val="22"/>
        </w:rPr>
        <w:t xml:space="preserve"> </w:t>
      </w:r>
    </w:p>
    <w:p w14:paraId="2303F9B9" w14:textId="1DE062D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r w:rsidR="00DC5C64">
        <w:rPr>
          <w:rStyle w:val="None"/>
          <w:rFonts w:ascii="Times New Roman" w:hAnsi="Times New Roman"/>
          <w:sz w:val="22"/>
          <w:szCs w:val="22"/>
        </w:rPr>
        <w:t xml:space="preserve"> </w:t>
      </w:r>
      <w:r w:rsidR="007E5B3F">
        <w:rPr>
          <w:rStyle w:val="None"/>
          <w:rFonts w:ascii="Times New Roman" w:hAnsi="Times New Roman"/>
          <w:sz w:val="22"/>
          <w:szCs w:val="22"/>
        </w:rPr>
        <w:t>The background variation corresponded to covar</w:t>
      </w:r>
      <w:r w:rsidR="007E6751">
        <w:rPr>
          <w:rStyle w:val="None"/>
          <w:rFonts w:ascii="Times New Roman" w:hAnsi="Times New Roman"/>
          <w:sz w:val="22"/>
          <w:szCs w:val="22"/>
        </w:rPr>
        <w:t>i</w:t>
      </w:r>
      <w:r w:rsidR="007E5B3F">
        <w:rPr>
          <w:rStyle w:val="None"/>
          <w:rFonts w:ascii="Times New Roman" w:hAnsi="Times New Roman"/>
          <w:sz w:val="22"/>
          <w:szCs w:val="22"/>
        </w:rPr>
        <w:t>ance scal</w:t>
      </w:r>
      <w:r w:rsidR="00F652EA">
        <w:rPr>
          <w:rStyle w:val="None"/>
          <w:rFonts w:ascii="Times New Roman" w:hAnsi="Times New Roman"/>
          <w:sz w:val="22"/>
          <w:szCs w:val="22"/>
        </w:rPr>
        <w:t xml:space="preserve">ar </w:t>
      </w:r>
      <w:r w:rsidR="007E5B3F">
        <w:rPr>
          <w:rStyle w:val="None"/>
          <w:rFonts w:ascii="Times New Roman" w:hAnsi="Times New Roman"/>
          <w:sz w:val="22"/>
          <w:szCs w:val="22"/>
        </w:rPr>
        <w:t>equal to 1.</w:t>
      </w:r>
    </w:p>
    <w:p w14:paraId="6A8FF529" w14:textId="7273F1E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In Condition</w:t>
      </w:r>
      <w:r w:rsidR="007E5B3F">
        <w:rPr>
          <w:rStyle w:val="None"/>
          <w:rFonts w:ascii="Times New Roman" w:hAnsi="Times New Roman"/>
          <w:sz w:val="22"/>
          <w:szCs w:val="22"/>
        </w:rPr>
        <w:t>s</w:t>
      </w:r>
      <w:r>
        <w:rPr>
          <w:rStyle w:val="None"/>
          <w:rFonts w:ascii="Times New Roman" w:hAnsi="Times New Roman"/>
          <w:sz w:val="22"/>
          <w:szCs w:val="22"/>
        </w:rPr>
        <w:t xml:space="preserve"> 2 and 3, the light reflected from the target object </w:t>
      </w:r>
      <w:r w:rsidR="00E06E72">
        <w:rPr>
          <w:rStyle w:val="None"/>
          <w:rFonts w:ascii="Times New Roman" w:hAnsi="Times New Roman"/>
          <w:sz w:val="22"/>
          <w:szCs w:val="22"/>
        </w:rPr>
        <w:t xml:space="preserve">varied </w:t>
      </w:r>
      <w:r>
        <w:rPr>
          <w:rStyle w:val="None"/>
          <w:rFonts w:ascii="Times New Roman" w:hAnsi="Times New Roman"/>
          <w:sz w:val="22"/>
          <w:szCs w:val="22"/>
        </w:rPr>
        <w:t>from image to image</w:t>
      </w:r>
      <w:r w:rsidR="00043586">
        <w:rPr>
          <w:rStyle w:val="None"/>
          <w:rFonts w:ascii="Times New Roman" w:hAnsi="Times New Roman"/>
          <w:sz w:val="22"/>
          <w:szCs w:val="22"/>
        </w:rPr>
        <w:t xml:space="preserve"> </w:t>
      </w:r>
      <w:r>
        <w:rPr>
          <w:rStyle w:val="None"/>
          <w:rFonts w:ascii="Times New Roman" w:hAnsi="Times New Roman"/>
          <w:sz w:val="22"/>
          <w:szCs w:val="22"/>
        </w:rPr>
        <w:t xml:space="preserve">(even at the same </w:t>
      </w:r>
      <w:r w:rsidR="00E06E72">
        <w:rPr>
          <w:rStyle w:val="None"/>
          <w:rFonts w:ascii="Times New Roman" w:hAnsi="Times New Roman"/>
          <w:sz w:val="22"/>
          <w:szCs w:val="22"/>
        </w:rPr>
        <w:t xml:space="preserve">LRF </w:t>
      </w:r>
      <w:r>
        <w:rPr>
          <w:rStyle w:val="None"/>
          <w:rFonts w:ascii="Times New Roman" w:hAnsi="Times New Roman"/>
          <w:sz w:val="22"/>
          <w:szCs w:val="22"/>
        </w:rPr>
        <w:t>level of the target object) because of secondary reflection of light coming from the background objects</w:t>
      </w:r>
      <w:r w:rsidR="007E5B3F">
        <w:rPr>
          <w:rStyle w:val="None"/>
          <w:rFonts w:ascii="Times New Roman" w:hAnsi="Times New Roman"/>
          <w:sz w:val="22"/>
          <w:szCs w:val="22"/>
        </w:rPr>
        <w:t xml:space="preserve"> was included in the rendering.</w:t>
      </w:r>
      <w:r>
        <w:rPr>
          <w:rStyle w:val="None"/>
          <w:rFonts w:ascii="Times New Roman" w:hAnsi="Times New Roman"/>
          <w:sz w:val="22"/>
          <w:szCs w:val="22"/>
        </w:rPr>
        <w:t xml:space="preserve"> We also measured the thresholds without secondary reflections for these two conditions. We call these conditions Condition 2a and 3a.</w:t>
      </w:r>
      <w:r w:rsidR="007E5B3F">
        <w:rPr>
          <w:rStyle w:val="None"/>
          <w:rFonts w:ascii="Times New Roman" w:hAnsi="Times New Roman"/>
          <w:sz w:val="22"/>
          <w:szCs w:val="22"/>
        </w:rPr>
        <w:t xml:space="preserve"> </w:t>
      </w:r>
    </w:p>
    <w:p w14:paraId="2FBD269F" w14:textId="33B69E0D" w:rsidR="007E50BF" w:rsidRDefault="00EF2452" w:rsidP="00EF2452">
      <w:pPr>
        <w:pStyle w:val="Default"/>
        <w:spacing w:before="0" w:after="270"/>
        <w:rPr>
          <w:rStyle w:val="None"/>
          <w:rFonts w:ascii="Times New Roman" w:hAnsi="Times New Roman"/>
          <w:sz w:val="22"/>
          <w:szCs w:val="22"/>
        </w:rPr>
      </w:pP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14:paraId="7FDA30D6" w14:textId="77777777" w:rsidR="007E50BF" w:rsidRDefault="007E50BF">
      <w:pPr>
        <w:rPr>
          <w:rStyle w:val="None"/>
          <w:rFonts w:cs="Arial Unicode MS"/>
          <w:color w:val="000000"/>
          <w:sz w:val="22"/>
          <w:szCs w:val="22"/>
          <w14:textOutline w14:w="0" w14:cap="flat" w14:cmpd="sng" w14:algn="ctr">
            <w14:noFill/>
            <w14:prstDash w14:val="solid"/>
            <w14:bevel/>
          </w14:textOutline>
        </w:rPr>
      </w:pPr>
      <w:r>
        <w:rPr>
          <w:rStyle w:val="None"/>
          <w:sz w:val="22"/>
          <w:szCs w:val="22"/>
        </w:rPr>
        <w:lastRenderedPageBreak/>
        <w:br w:type="page"/>
      </w:r>
    </w:p>
    <w:p w14:paraId="55C41B82" w14:textId="395BD909" w:rsidR="007E50BF" w:rsidRPr="009579D6" w:rsidRDefault="007E50BF" w:rsidP="007E50BF">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20E5C" wp14:editId="120D9646">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5D89A214" w14:textId="52D3A207" w:rsidR="007E50BF" w:rsidRDefault="007E50BF">
      <w:pPr>
        <w:rPr>
          <w:rStyle w:val="None"/>
          <w:rFonts w:cs="Arial Unicode MS"/>
          <w:i/>
          <w:i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Pr>
          <w:color w:val="000000"/>
          <w:sz w:val="22"/>
          <w:szCs w:val="22"/>
        </w:rPr>
        <w:t>E</w:t>
      </w:r>
      <w:r w:rsidRPr="006D7ABE">
        <w:rPr>
          <w:color w:val="000000"/>
          <w:sz w:val="22"/>
          <w:szCs w:val="22"/>
        </w:rPr>
        <w:t xml:space="preserve">xample </w:t>
      </w:r>
      <w:r>
        <w:rPr>
          <w:color w:val="000000"/>
          <w:sz w:val="22"/>
          <w:szCs w:val="22"/>
        </w:rPr>
        <w:t>stimuli for</w:t>
      </w:r>
      <w:r w:rsidRPr="006D7ABE">
        <w:rPr>
          <w:color w:val="000000"/>
          <w:sz w:val="22"/>
          <w:szCs w:val="22"/>
        </w:rPr>
        <w:t xml:space="preserve"> </w:t>
      </w:r>
      <w:r>
        <w:rPr>
          <w:color w:val="000000"/>
          <w:sz w:val="22"/>
          <w:szCs w:val="22"/>
        </w:rPr>
        <w:t>Conditions 1, 2 and 3</w:t>
      </w:r>
      <w:r w:rsidRPr="006D7ABE">
        <w:rPr>
          <w:color w:val="000000"/>
          <w:sz w:val="22"/>
          <w:szCs w:val="22"/>
        </w:rPr>
        <w:t xml:space="preserve"> in </w:t>
      </w:r>
      <w:r>
        <w:rPr>
          <w:color w:val="000000"/>
          <w:sz w:val="22"/>
          <w:szCs w:val="22"/>
        </w:rPr>
        <w:t>E</w:t>
      </w:r>
      <w:r w:rsidRPr="006D7ABE">
        <w:rPr>
          <w:color w:val="000000"/>
          <w:sz w:val="22"/>
          <w:szCs w:val="22"/>
        </w:rPr>
        <w:t xml:space="preserve">xperiment </w:t>
      </w:r>
      <w:r>
        <w:rPr>
          <w:color w:val="000000"/>
          <w:sz w:val="22"/>
          <w:szCs w:val="22"/>
        </w:rPr>
        <w:t xml:space="preserve">2 </w:t>
      </w:r>
      <w:r w:rsidRPr="006D7ABE">
        <w:rPr>
          <w:color w:val="000000"/>
          <w:sz w:val="22"/>
          <w:szCs w:val="22"/>
        </w:rPr>
        <w:t xml:space="preserve">to study the effect of background </w:t>
      </w:r>
      <w:r>
        <w:rPr>
          <w:color w:val="000000"/>
          <w:sz w:val="22"/>
          <w:szCs w:val="22"/>
        </w:rPr>
        <w:t>surface reflectance</w:t>
      </w:r>
      <w:r w:rsidRPr="006D7ABE">
        <w:rPr>
          <w:color w:val="000000"/>
          <w:sz w:val="22"/>
          <w:szCs w:val="22"/>
        </w:rPr>
        <w:t xml:space="preserve">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Pr="006D7ABE">
        <w:rPr>
          <w:color w:val="000000"/>
          <w:sz w:val="22"/>
          <w:szCs w:val="22"/>
        </w:rPr>
        <w:t>similar to</w:t>
      </w:r>
      <w:proofErr w:type="gramEnd"/>
      <w:r w:rsidRPr="006D7ABE">
        <w:rPr>
          <w:color w:val="000000"/>
          <w:sz w:val="22"/>
          <w:szCs w:val="22"/>
        </w:rPr>
        <w:t xml:space="preserve"> condition 2 and 3 respectively, but without secondary reflections.</w:t>
      </w:r>
      <w:r>
        <w:rPr>
          <w:rStyle w:val="None"/>
          <w:i/>
          <w:iCs/>
          <w:sz w:val="22"/>
          <w:szCs w:val="22"/>
        </w:rPr>
        <w:br w:type="page"/>
      </w:r>
    </w:p>
    <w:p w14:paraId="067F7DDA" w14:textId="3B30E338"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lastRenderedPageBreak/>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r w:rsidR="00B80AEE">
        <w:rPr>
          <w:rStyle w:val="None"/>
          <w:rFonts w:ascii="Times New Roman" w:hAnsi="Times New Roman"/>
          <w:sz w:val="22"/>
          <w:szCs w:val="22"/>
        </w:rPr>
        <w:t xml:space="preserve"> Condition 3a was the same as the experiment reported in the main paper for covariance scalar equal to 1.</w:t>
      </w:r>
    </w:p>
    <w:p w14:paraId="64C40BA8" w14:textId="5AC947CD" w:rsidR="00151AF7" w:rsidRDefault="003F4114">
      <w:pPr>
        <w:pStyle w:val="Body"/>
        <w:spacing w:after="160"/>
        <w:rPr>
          <w:rStyle w:val="None"/>
          <w:rFonts w:ascii="Times New Roman" w:hAnsi="Times New Roman"/>
          <w:b/>
          <w:bCs/>
          <w:sz w:val="22"/>
          <w:szCs w:val="22"/>
        </w:rPr>
      </w:pPr>
      <w:r>
        <w:rPr>
          <w:rStyle w:val="None"/>
          <w:rFonts w:ascii="Times New Roman" w:hAnsi="Times New Roman"/>
          <w:b/>
          <w:bCs/>
          <w:sz w:val="22"/>
          <w:szCs w:val="22"/>
        </w:rPr>
        <w:t xml:space="preserve">A2 </w:t>
      </w:r>
      <w:r w:rsidR="00EF2452" w:rsidRPr="004B096D">
        <w:rPr>
          <w:rStyle w:val="None"/>
          <w:rFonts w:ascii="Times New Roman" w:hAnsi="Times New Roman"/>
          <w:b/>
          <w:bCs/>
          <w:sz w:val="22"/>
          <w:szCs w:val="22"/>
        </w:rPr>
        <w:t>Results</w:t>
      </w:r>
    </w:p>
    <w:p w14:paraId="36177FF4" w14:textId="1604224A" w:rsidR="007E50BF" w:rsidRDefault="00EF2452" w:rsidP="00C16F34">
      <w:pPr>
        <w:pStyle w:val="Body"/>
        <w:spacing w:after="160"/>
      </w:pPr>
      <w:r w:rsidRPr="00A16544">
        <w:rPr>
          <w:rFonts w:ascii="Times New Roman" w:hAnsi="Times New Roman" w:cs="Times New Roman"/>
          <w:sz w:val="22"/>
          <w:szCs w:val="22"/>
        </w:rPr>
        <w:t xml:space="preserve">Figure </w:t>
      </w:r>
      <w:r>
        <w:rPr>
          <w:rFonts w:ascii="Times New Roman" w:hAnsi="Times New Roman" w:cs="Times New Roman"/>
          <w:sz w:val="22"/>
          <w:szCs w:val="22"/>
        </w:rPr>
        <w:t>S2</w:t>
      </w:r>
      <w:r w:rsidRPr="00A16544">
        <w:rPr>
          <w:rFonts w:ascii="Times New Roman" w:hAnsi="Times New Roman" w:cs="Times New Roman"/>
          <w:sz w:val="22"/>
          <w:szCs w:val="22"/>
        </w:rPr>
        <w:t xml:space="preserve"> shows the discrimination thresholds of </w:t>
      </w:r>
      <w:r w:rsidR="002E3EBC">
        <w:rPr>
          <w:rFonts w:ascii="Times New Roman" w:hAnsi="Times New Roman" w:cs="Times New Roman"/>
          <w:sz w:val="22"/>
          <w:szCs w:val="22"/>
        </w:rPr>
        <w:t>the f</w:t>
      </w:r>
      <w:r w:rsidRPr="00A16544">
        <w:rPr>
          <w:rFonts w:ascii="Times New Roman" w:hAnsi="Times New Roman" w:cs="Times New Roman"/>
          <w:sz w:val="22"/>
          <w:szCs w:val="22"/>
        </w:rPr>
        <w:t xml:space="preserve">our human observers for the five conditions studied in </w:t>
      </w:r>
      <w:r>
        <w:rPr>
          <w:rFonts w:ascii="Times New Roman" w:hAnsi="Times New Roman" w:cs="Times New Roman"/>
          <w:sz w:val="22"/>
          <w:szCs w:val="22"/>
        </w:rPr>
        <w:t>th</w:t>
      </w:r>
      <w:r w:rsidR="00893F67">
        <w:rPr>
          <w:rFonts w:ascii="Times New Roman" w:hAnsi="Times New Roman" w:cs="Times New Roman"/>
          <w:sz w:val="22"/>
          <w:szCs w:val="22"/>
        </w:rPr>
        <w:t>is</w:t>
      </w:r>
      <w:r w:rsidRPr="00A16544">
        <w:rPr>
          <w:rFonts w:ascii="Times New Roman" w:hAnsi="Times New Roman" w:cs="Times New Roman"/>
          <w:sz w:val="22"/>
          <w:szCs w:val="22"/>
        </w:rPr>
        <w:t xml:space="preserve"> experiment. We plot the mean threshold and the standard error of the mean (SEM) taken over the three separate threshold measurements. For each observer, the thresholds for Condition 3 and 3a were higher compared to Condition 1, 2 and 2a. The </w:t>
      </w:r>
      <w:r w:rsidR="001576D6">
        <w:rPr>
          <w:rFonts w:ascii="Times New Roman" w:hAnsi="Times New Roman" w:cs="Times New Roman"/>
          <w:sz w:val="22"/>
          <w:szCs w:val="22"/>
        </w:rPr>
        <w:t>average</w:t>
      </w:r>
      <w:r w:rsidR="001576D6"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of the observers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3 and 3a as compared to Condition 1 (baseline) were 79% and 60% respectively. The </w:t>
      </w:r>
      <w:r w:rsidR="00FA1E45">
        <w:rPr>
          <w:rFonts w:ascii="Times New Roman" w:hAnsi="Times New Roman" w:cs="Times New Roman"/>
          <w:sz w:val="22"/>
          <w:szCs w:val="22"/>
        </w:rPr>
        <w:t>average</w:t>
      </w:r>
      <w:r w:rsidR="00FA1E45"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2 and 2a were much smaller</w:t>
      </w:r>
      <w:r w:rsidR="002E3EBC">
        <w:rPr>
          <w:rFonts w:ascii="Times New Roman" w:hAnsi="Times New Roman" w:cs="Times New Roman"/>
          <w:sz w:val="22"/>
          <w:szCs w:val="22"/>
        </w:rPr>
        <w:t>,</w:t>
      </w:r>
      <w:r w:rsidRPr="00A16544">
        <w:rPr>
          <w:rFonts w:ascii="Times New Roman" w:hAnsi="Times New Roman" w:cs="Times New Roman"/>
          <w:sz w:val="22"/>
          <w:szCs w:val="22"/>
        </w:rPr>
        <w:t xml:space="preserve"> 13% and 17% respectively. </w:t>
      </w:r>
      <w:r w:rsidR="007C7E5C" w:rsidRPr="00A16544">
        <w:rPr>
          <w:rFonts w:ascii="Times New Roman" w:hAnsi="Times New Roman" w:cs="Times New Roman"/>
          <w:sz w:val="22"/>
          <w:szCs w:val="22"/>
        </w:rPr>
        <w:t xml:space="preserve">The thresholds for Condition 1, 2 and 2a were </w:t>
      </w:r>
      <w:r w:rsidR="007C7E5C">
        <w:rPr>
          <w:rFonts w:ascii="Times New Roman" w:hAnsi="Times New Roman" w:cs="Times New Roman"/>
          <w:sz w:val="22"/>
          <w:szCs w:val="22"/>
        </w:rPr>
        <w:t>nearly</w:t>
      </w:r>
      <w:r w:rsidR="007C7E5C" w:rsidRPr="00A16544">
        <w:rPr>
          <w:rFonts w:ascii="Times New Roman" w:hAnsi="Times New Roman" w:cs="Times New Roman"/>
          <w:sz w:val="22"/>
          <w:szCs w:val="22"/>
        </w:rPr>
        <w:t xml:space="preserve"> </w:t>
      </w:r>
      <w:r w:rsidR="002D1E97">
        <w:rPr>
          <w:rFonts w:ascii="Times New Roman" w:hAnsi="Times New Roman" w:cs="Times New Roman"/>
          <w:sz w:val="22"/>
          <w:szCs w:val="22"/>
        </w:rPr>
        <w:t xml:space="preserve">within </w:t>
      </w:r>
      <w:r w:rsidR="009C0108">
        <w:rPr>
          <w:rFonts w:ascii="Times New Roman" w:hAnsi="Times New Roman" w:cs="Times New Roman"/>
          <w:sz w:val="22"/>
          <w:szCs w:val="22"/>
        </w:rPr>
        <w:t>one</w:t>
      </w:r>
      <w:r w:rsidR="007C7E5C" w:rsidRPr="00A16544">
        <w:rPr>
          <w:rFonts w:ascii="Times New Roman" w:hAnsi="Times New Roman" w:cs="Times New Roman"/>
          <w:sz w:val="22"/>
          <w:szCs w:val="22"/>
        </w:rPr>
        <w:t xml:space="preserve"> SEM</w:t>
      </w:r>
      <w:r w:rsidR="007C7E5C">
        <w:rPr>
          <w:rFonts w:ascii="Times New Roman" w:hAnsi="Times New Roman" w:cs="Times New Roman"/>
          <w:sz w:val="22"/>
          <w:szCs w:val="22"/>
        </w:rPr>
        <w:t xml:space="preserve"> </w:t>
      </w:r>
      <w:r w:rsidR="002E3EBC">
        <w:rPr>
          <w:rFonts w:ascii="Times New Roman" w:hAnsi="Times New Roman" w:cs="Times New Roman"/>
          <w:sz w:val="22"/>
          <w:szCs w:val="22"/>
        </w:rPr>
        <w:t xml:space="preserve">of each other </w:t>
      </w:r>
      <w:r w:rsidR="007C7E5C">
        <w:rPr>
          <w:rFonts w:ascii="Times New Roman" w:hAnsi="Times New Roman" w:cs="Times New Roman"/>
          <w:sz w:val="22"/>
          <w:szCs w:val="22"/>
        </w:rPr>
        <w:t>(averaged over the observers and three conditions)</w:t>
      </w:r>
      <w:r w:rsidR="007C7E5C" w:rsidRPr="00A16544">
        <w:rPr>
          <w:rFonts w:ascii="Times New Roman" w:hAnsi="Times New Roman" w:cs="Times New Roman"/>
          <w:sz w:val="22"/>
          <w:szCs w:val="22"/>
        </w:rPr>
        <w:t>. On the other hand, the threshold</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for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3 and 3a were respectively (on average) </w:t>
      </w:r>
      <w:r w:rsidR="007C7E5C">
        <w:rPr>
          <w:rFonts w:ascii="Times New Roman" w:hAnsi="Times New Roman" w:cs="Times New Roman"/>
          <w:sz w:val="22"/>
          <w:szCs w:val="22"/>
        </w:rPr>
        <w:t>7.2</w:t>
      </w:r>
      <w:r w:rsidR="007C7E5C" w:rsidRPr="00A16544">
        <w:rPr>
          <w:rFonts w:ascii="Times New Roman" w:hAnsi="Times New Roman" w:cs="Times New Roman"/>
          <w:sz w:val="22"/>
          <w:szCs w:val="22"/>
        </w:rPr>
        <w:t xml:space="preserve"> and 5</w:t>
      </w:r>
      <w:r w:rsidR="007C7E5C">
        <w:rPr>
          <w:rFonts w:ascii="Times New Roman" w:hAnsi="Times New Roman" w:cs="Times New Roman"/>
          <w:sz w:val="22"/>
          <w:szCs w:val="22"/>
        </w:rPr>
        <w:t>.4</w:t>
      </w:r>
      <w:r w:rsidR="007C7E5C" w:rsidRPr="00A16544">
        <w:rPr>
          <w:rFonts w:ascii="Times New Roman" w:hAnsi="Times New Roman" w:cs="Times New Roman"/>
          <w:sz w:val="22"/>
          <w:szCs w:val="22"/>
        </w:rPr>
        <w:t xml:space="preserve"> SEM larger than the threshold of Condition 1. The thresholds without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2a and 3a) </w:t>
      </w:r>
      <w:r w:rsidR="007C7E5C">
        <w:rPr>
          <w:rFonts w:ascii="Times New Roman" w:hAnsi="Times New Roman" w:cs="Times New Roman"/>
          <w:sz w:val="22"/>
          <w:szCs w:val="22"/>
        </w:rPr>
        <w:t>were</w:t>
      </w:r>
      <w:r w:rsidR="007C7E5C" w:rsidRPr="00A16544">
        <w:rPr>
          <w:rFonts w:ascii="Times New Roman" w:hAnsi="Times New Roman" w:cs="Times New Roman"/>
          <w:sz w:val="22"/>
          <w:szCs w:val="22"/>
        </w:rPr>
        <w:t xml:space="preserve"> within one SEM from the conditions with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 and 3). </w:t>
      </w:r>
      <w:r w:rsidRPr="00A16544">
        <w:rPr>
          <w:rFonts w:ascii="Times New Roman" w:hAnsi="Times New Roman" w:cs="Times New Roman"/>
          <w:sz w:val="22"/>
          <w:szCs w:val="22"/>
        </w:rPr>
        <w:t xml:space="preserve">This preliminary experiment established that lightness discrimination thresholds are higher for the case when the two objects are being discriminated against different backgrounds compared </w:t>
      </w:r>
      <w:r w:rsidR="00DE2794">
        <w:rPr>
          <w:rFonts w:ascii="Times New Roman" w:hAnsi="Times New Roman" w:cs="Times New Roman"/>
          <w:sz w:val="22"/>
          <w:szCs w:val="22"/>
        </w:rPr>
        <w:t xml:space="preserve">on the same trial, as compared </w:t>
      </w:r>
      <w:r w:rsidRPr="00A16544">
        <w:rPr>
          <w:rFonts w:ascii="Times New Roman" w:hAnsi="Times New Roman" w:cs="Times New Roman"/>
          <w:sz w:val="22"/>
          <w:szCs w:val="22"/>
        </w:rPr>
        <w:t xml:space="preserve">to </w:t>
      </w:r>
      <w:r w:rsidR="00DE2794">
        <w:rPr>
          <w:rFonts w:ascii="Times New Roman" w:hAnsi="Times New Roman" w:cs="Times New Roman"/>
          <w:sz w:val="22"/>
          <w:szCs w:val="22"/>
        </w:rPr>
        <w:t>when</w:t>
      </w:r>
      <w:r w:rsidRPr="00A16544">
        <w:rPr>
          <w:rFonts w:ascii="Times New Roman" w:hAnsi="Times New Roman" w:cs="Times New Roman"/>
          <w:sz w:val="22"/>
          <w:szCs w:val="22"/>
        </w:rPr>
        <w:t xml:space="preserve"> the backgrounds are the same</w:t>
      </w:r>
      <w:r w:rsidR="00DE2794">
        <w:rPr>
          <w:rFonts w:ascii="Times New Roman" w:hAnsi="Times New Roman" w:cs="Times New Roman"/>
          <w:sz w:val="22"/>
          <w:szCs w:val="22"/>
        </w:rPr>
        <w:t xml:space="preserve"> within trial</w:t>
      </w:r>
      <w:r w:rsidRPr="00A16544">
        <w:rPr>
          <w:rFonts w:ascii="Times New Roman" w:hAnsi="Times New Roman" w:cs="Times New Roman"/>
          <w:sz w:val="22"/>
          <w:szCs w:val="22"/>
        </w:rPr>
        <w:t xml:space="preserve">. </w:t>
      </w:r>
      <w:r w:rsidR="00DE2794">
        <w:rPr>
          <w:rFonts w:ascii="Times New Roman" w:hAnsi="Times New Roman" w:cs="Times New Roman"/>
          <w:sz w:val="22"/>
          <w:szCs w:val="22"/>
        </w:rPr>
        <w:t xml:space="preserve">Trial-to-trial variability in background </w:t>
      </w:r>
      <w:r w:rsidR="002E3EBC">
        <w:rPr>
          <w:rFonts w:ascii="Times New Roman" w:hAnsi="Times New Roman" w:cs="Times New Roman"/>
          <w:sz w:val="22"/>
          <w:szCs w:val="22"/>
        </w:rPr>
        <w:t xml:space="preserve">across trials </w:t>
      </w:r>
      <w:r w:rsidR="00DE2794">
        <w:rPr>
          <w:rFonts w:ascii="Times New Roman" w:hAnsi="Times New Roman" w:cs="Times New Roman"/>
          <w:sz w:val="22"/>
          <w:szCs w:val="22"/>
        </w:rPr>
        <w:t>has little</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if any</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effect. </w:t>
      </w:r>
      <w:r w:rsidR="002E3EBC" w:rsidRPr="00A16544">
        <w:rPr>
          <w:rFonts w:ascii="Times New Roman" w:hAnsi="Times New Roman" w:cs="Times New Roman"/>
          <w:sz w:val="22"/>
          <w:szCs w:val="22"/>
        </w:rPr>
        <w:t>Th</w:t>
      </w:r>
      <w:r w:rsidR="002E3EBC">
        <w:rPr>
          <w:rFonts w:ascii="Times New Roman" w:hAnsi="Times New Roman" w:cs="Times New Roman"/>
          <w:sz w:val="22"/>
          <w:szCs w:val="22"/>
        </w:rPr>
        <w:t>e</w:t>
      </w:r>
      <w:r w:rsidR="002E3EBC" w:rsidRPr="00A16544">
        <w:rPr>
          <w:rFonts w:ascii="Times New Roman" w:hAnsi="Times New Roman" w:cs="Times New Roman"/>
          <w:sz w:val="22"/>
          <w:szCs w:val="22"/>
        </w:rPr>
        <w:t xml:space="preserve"> </w:t>
      </w:r>
      <w:r w:rsidRPr="00A16544">
        <w:rPr>
          <w:rFonts w:ascii="Times New Roman" w:hAnsi="Times New Roman" w:cs="Times New Roman"/>
          <w:sz w:val="22"/>
          <w:szCs w:val="22"/>
        </w:rPr>
        <w:t xml:space="preserve">effect </w:t>
      </w:r>
      <w:r w:rsidR="002E3EBC">
        <w:rPr>
          <w:rFonts w:ascii="Times New Roman" w:hAnsi="Times New Roman" w:cs="Times New Roman"/>
          <w:sz w:val="22"/>
          <w:szCs w:val="22"/>
        </w:rPr>
        <w:t>is similar when the rendering is performed with and without</w:t>
      </w:r>
      <w:r w:rsidRPr="00A16544">
        <w:rPr>
          <w:rFonts w:ascii="Times New Roman" w:hAnsi="Times New Roman" w:cs="Times New Roman"/>
          <w:sz w:val="22"/>
          <w:szCs w:val="22"/>
        </w:rPr>
        <w:t xml:space="preserve"> secondary reflections, indicating the effect is due to the spectral change in the background and not due to the variation in the amount of light being reflected from the target </w:t>
      </w:r>
      <w:r w:rsidR="002E3EBC">
        <w:rPr>
          <w:rFonts w:ascii="Times New Roman" w:hAnsi="Times New Roman" w:cs="Times New Roman"/>
          <w:sz w:val="22"/>
          <w:szCs w:val="22"/>
        </w:rPr>
        <w:t xml:space="preserve">object </w:t>
      </w:r>
      <w:r w:rsidRPr="00A16544">
        <w:rPr>
          <w:rFonts w:ascii="Times New Roman" w:hAnsi="Times New Roman" w:cs="Times New Roman"/>
          <w:sz w:val="22"/>
          <w:szCs w:val="22"/>
        </w:rPr>
        <w:t>surface.</w:t>
      </w:r>
      <w:r w:rsidR="002E3EBC">
        <w:rPr>
          <w:rFonts w:ascii="Times New Roman" w:hAnsi="Times New Roman" w:cs="Times New Roman"/>
          <w:sz w:val="22"/>
          <w:szCs w:val="22"/>
        </w:rPr>
        <w:t xml:space="preserve"> In the main </w:t>
      </w:r>
      <w:r w:rsidR="00843982">
        <w:rPr>
          <w:rFonts w:ascii="Times New Roman" w:hAnsi="Times New Roman" w:cs="Times New Roman"/>
          <w:sz w:val="22"/>
          <w:szCs w:val="22"/>
        </w:rPr>
        <w:t>experiments</w:t>
      </w:r>
      <w:r w:rsidR="002E3EBC">
        <w:rPr>
          <w:rFonts w:ascii="Times New Roman" w:hAnsi="Times New Roman" w:cs="Times New Roman"/>
          <w:sz w:val="22"/>
          <w:szCs w:val="22"/>
        </w:rPr>
        <w:t>, we rendered without secondary reflections to avoid introducing such variability.</w:t>
      </w:r>
      <w:r w:rsidR="00B44CB5">
        <w:rPr>
          <w:rFonts w:ascii="Times New Roman" w:hAnsi="Times New Roman" w:cs="Times New Roman"/>
          <w:sz w:val="22"/>
          <w:szCs w:val="22"/>
        </w:rPr>
        <w:t xml:space="preserve"> Figure S2 also shows the threshold of the observers in Experiment 3 for the condition with covariance scalar equal to 1. This condition is equivalent to Condition 3a of Experiment 2. The </w:t>
      </w:r>
      <w:r w:rsidR="004D18BD">
        <w:rPr>
          <w:rFonts w:ascii="Times New Roman" w:hAnsi="Times New Roman" w:cs="Times New Roman"/>
          <w:sz w:val="22"/>
          <w:szCs w:val="22"/>
        </w:rPr>
        <w:t xml:space="preserve">thresholds </w:t>
      </w:r>
      <w:r w:rsidR="005132E0">
        <w:rPr>
          <w:rFonts w:ascii="Times New Roman" w:hAnsi="Times New Roman" w:cs="Times New Roman"/>
          <w:sz w:val="22"/>
          <w:szCs w:val="22"/>
        </w:rPr>
        <w:t xml:space="preserve">of the observers were </w:t>
      </w:r>
      <w:r w:rsidR="004D18BD">
        <w:rPr>
          <w:rFonts w:ascii="Times New Roman" w:hAnsi="Times New Roman" w:cs="Times New Roman"/>
          <w:sz w:val="22"/>
          <w:szCs w:val="22"/>
        </w:rPr>
        <w:t xml:space="preserve">consistent </w:t>
      </w:r>
      <w:r w:rsidR="005132E0">
        <w:rPr>
          <w:rFonts w:ascii="Times New Roman" w:hAnsi="Times New Roman" w:cs="Times New Roman"/>
          <w:sz w:val="22"/>
          <w:szCs w:val="22"/>
        </w:rPr>
        <w:t>across the two measurements.</w:t>
      </w:r>
      <w:r w:rsidR="007E50BF">
        <w:br w:type="page"/>
      </w:r>
    </w:p>
    <w:p w14:paraId="601FE377" w14:textId="10D1EA55" w:rsidR="007E50BF" w:rsidRPr="006D7ABE" w:rsidRDefault="007E50BF" w:rsidP="007E50BF">
      <w:pPr>
        <w:jc w:val="center"/>
        <w:rPr>
          <w:rStyle w:val="None"/>
          <w:sz w:val="22"/>
          <w:szCs w:val="22"/>
        </w:rPr>
      </w:pPr>
      <w:r>
        <w:rPr>
          <w:noProof/>
          <w:sz w:val="22"/>
          <w:szCs w:val="22"/>
        </w:rPr>
        <w:lastRenderedPageBreak/>
        <w:drawing>
          <wp:inline distT="0" distB="0" distL="0" distR="0" wp14:anchorId="68D15888" wp14:editId="423E363E">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4266477D" w14:textId="77777777" w:rsidR="007E50BF" w:rsidRPr="009C2152" w:rsidRDefault="007E50BF" w:rsidP="007E50BF">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Lightness discrimination threshold of </w:t>
      </w:r>
      <w:r>
        <w:rPr>
          <w:rStyle w:val="None"/>
          <w:rFonts w:ascii="Times New Roman" w:hAnsi="Times New Roman" w:cs="Times New Roman"/>
          <w:sz w:val="22"/>
          <w:szCs w:val="22"/>
        </w:rPr>
        <w:t xml:space="preserve">four human </w:t>
      </w:r>
      <w:r w:rsidRPr="009C2152">
        <w:rPr>
          <w:rStyle w:val="None"/>
          <w:rFonts w:ascii="Times New Roman" w:hAnsi="Times New Roman" w:cs="Times New Roman"/>
          <w:sz w:val="22"/>
          <w:szCs w:val="22"/>
        </w:rPr>
        <w:t>observers in</w:t>
      </w:r>
      <w:r>
        <w:rPr>
          <w:rStyle w:val="None"/>
          <w:rFonts w:ascii="Times New Roman" w:hAnsi="Times New Roman" w:cs="Times New Roman"/>
          <w:sz w:val="22"/>
          <w:szCs w:val="22"/>
        </w:rPr>
        <w:t xml:space="preserve"> the five conditions in </w:t>
      </w:r>
      <w:r w:rsidRPr="009C2152">
        <w:rPr>
          <w:rStyle w:val="None"/>
          <w:rFonts w:ascii="Times New Roman" w:hAnsi="Times New Roman" w:cs="Times New Roman"/>
          <w:sz w:val="22"/>
          <w:szCs w:val="22"/>
        </w:rPr>
        <w:t>Experiment 2</w:t>
      </w:r>
      <w:r>
        <w:rPr>
          <w:rStyle w:val="None"/>
          <w:rFonts w:ascii="Times New Roman" w:hAnsi="Times New Roman" w:cs="Times New Roman"/>
          <w:sz w:val="22"/>
          <w:szCs w:val="22"/>
        </w:rPr>
        <w:t xml:space="preserve"> </w:t>
      </w:r>
      <w:r>
        <w:rPr>
          <w:rFonts w:ascii="Times New Roman" w:hAnsi="Times New Roman" w:cs="Times New Roman"/>
          <w:sz w:val="22"/>
          <w:szCs w:val="22"/>
        </w:rPr>
        <w:t>(The data points have been jittered to avoid marker overlaps).</w:t>
      </w:r>
      <w:r w:rsidRPr="009C2152">
        <w:rPr>
          <w:rStyle w:val="None"/>
          <w:rFonts w:ascii="Times New Roman" w:hAnsi="Times New Roman" w:cs="Times New Roman"/>
          <w:sz w:val="22"/>
          <w:szCs w:val="22"/>
        </w:rPr>
        <w:t xml:space="preserve"> </w:t>
      </w:r>
      <w:r>
        <w:rPr>
          <w:rFonts w:ascii="Times New Roman" w:hAnsi="Times New Roman" w:cs="Times New Roman"/>
          <w:sz w:val="22"/>
          <w:szCs w:val="22"/>
        </w:rPr>
        <w:t xml:space="preserve">The thresholds are </w:t>
      </w:r>
      <w:r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Pr="009C2152">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Condition 3a of Experiment 2 is </w:t>
      </w:r>
      <w:r>
        <w:rPr>
          <w:rFonts w:ascii="Times New Roman" w:hAnsi="Times New Roman" w:cs="Times New Roman"/>
          <w:sz w:val="22"/>
          <w:szCs w:val="22"/>
        </w:rPr>
        <w:t>equivalent to the condition with covariance scalar equal to 1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Pr>
          <w:rFonts w:ascii="Times New Roman" w:hAnsi="Times New Roman" w:cs="Times New Roman"/>
          <w:sz w:val="22"/>
          <w:szCs w:val="22"/>
        </w:rPr>
        <w:t xml:space="preserve">). The thresholds for this condition are also provided for comparison. Two observers from Experiment 2 also participated in Experiment 3. </w:t>
      </w:r>
      <w:r w:rsidRPr="009C2152">
        <w:rPr>
          <w:rStyle w:val="None"/>
          <w:rFonts w:ascii="Times New Roman" w:hAnsi="Times New Roman" w:cs="Times New Roman"/>
          <w:b/>
          <w:bCs/>
          <w:sz w:val="22"/>
          <w:szCs w:val="22"/>
        </w:rPr>
        <w:t xml:space="preserve"> </w:t>
      </w:r>
      <w:r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Pr="009C2152">
        <w:rPr>
          <w:rFonts w:ascii="Times New Roman" w:hAnsi="Times New Roman" w:cs="Times New Roman"/>
          <w:sz w:val="22"/>
          <w:szCs w:val="22"/>
        </w:rPr>
        <w:instrText xml:space="preserve"> ADDIN EN.REFLIST </w:instrText>
      </w:r>
      <w:r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22B6CCED" w14:textId="041BB5BB" w:rsidR="003C574E" w:rsidRDefault="003C574E">
      <w:pPr>
        <w:rPr>
          <w:color w:val="000000"/>
          <w:sz w:val="22"/>
          <w:szCs w:val="22"/>
          <w14:textOutline w14:w="0" w14:cap="flat" w14:cmpd="sng" w14:algn="ctr">
            <w14:noFill/>
            <w14:prstDash w14:val="solid"/>
            <w14:bevel/>
          </w14:textOutline>
        </w:rPr>
      </w:pPr>
      <w:r>
        <w:rPr>
          <w:sz w:val="22"/>
          <w:szCs w:val="22"/>
        </w:rPr>
        <w:br w:type="page"/>
      </w:r>
    </w:p>
    <w:p w14:paraId="7F5FDBBA" w14:textId="694A137B" w:rsidR="005E7CD5" w:rsidRPr="000E3DCD" w:rsidRDefault="005E7CD5" w:rsidP="0076345B">
      <w:pPr>
        <w:pStyle w:val="Body"/>
        <w:spacing w:after="160"/>
        <w:jc w:val="center"/>
        <w:rPr>
          <w:rFonts w:ascii="Times New Roman" w:hAnsi="Times New Roman" w:cs="Times New Roman"/>
          <w:b/>
          <w:bCs/>
          <w:sz w:val="22"/>
          <w:szCs w:val="22"/>
        </w:rPr>
      </w:pPr>
      <w:r w:rsidRPr="000E3DCD">
        <w:rPr>
          <w:rFonts w:ascii="Times New Roman" w:hAnsi="Times New Roman" w:cs="Times New Roman"/>
          <w:b/>
          <w:bCs/>
          <w:sz w:val="22"/>
          <w:szCs w:val="22"/>
        </w:rPr>
        <w:lastRenderedPageBreak/>
        <w:t>Table S1: Observer Thresholds for Experiment 2</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55602" w14:paraId="47E41A60" w14:textId="77777777" w:rsidTr="00404248">
        <w:tc>
          <w:tcPr>
            <w:tcW w:w="1558" w:type="dxa"/>
          </w:tcPr>
          <w:p w14:paraId="0CCBC621" w14:textId="77777777" w:rsidR="00F55602" w:rsidRPr="00FB6CBC"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p>
        </w:tc>
        <w:tc>
          <w:tcPr>
            <w:tcW w:w="7792" w:type="dxa"/>
            <w:gridSpan w:val="5"/>
          </w:tcPr>
          <w:p w14:paraId="007C9EC8" w14:textId="71DED47C" w:rsidR="00F55602" w:rsidRPr="00FB6CBC" w:rsidRDefault="0056248F"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 xml:space="preserve">Mean </w:t>
            </w:r>
            <w:r w:rsidR="00F55602">
              <w:rPr>
                <w:rFonts w:ascii="Times New Roman" w:hAnsi="Times New Roman" w:cs="Times New Roman"/>
                <w:sz w:val="20"/>
                <w:szCs w:val="20"/>
              </w:rPr>
              <w:t>Threshold +- SEM (</w:t>
            </w:r>
            <w:r w:rsidR="00DB1241">
              <w:rPr>
                <w:rFonts w:ascii="Times New Roman" w:hAnsi="Times New Roman" w:cs="Times New Roman"/>
                <w:sz w:val="20"/>
                <w:szCs w:val="20"/>
              </w:rPr>
              <w:t xml:space="preserve">averaged </w:t>
            </w:r>
            <w:r w:rsidR="00F55602">
              <w:rPr>
                <w:rFonts w:ascii="Times New Roman" w:hAnsi="Times New Roman" w:cs="Times New Roman"/>
                <w:sz w:val="20"/>
                <w:szCs w:val="20"/>
              </w:rPr>
              <w:t>over sessions)</w:t>
            </w:r>
          </w:p>
        </w:tc>
      </w:tr>
      <w:tr w:rsidR="00F55602" w14:paraId="2A18726C" w14:textId="77777777" w:rsidTr="00404248">
        <w:tc>
          <w:tcPr>
            <w:tcW w:w="1558" w:type="dxa"/>
          </w:tcPr>
          <w:p w14:paraId="14D4A5CD" w14:textId="01D7C6A0" w:rsidR="00F55602" w:rsidRPr="00E735A8" w:rsidRDefault="0089221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1558" w:type="dxa"/>
          </w:tcPr>
          <w:p w14:paraId="3CE96F02"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1</w:t>
            </w:r>
          </w:p>
        </w:tc>
        <w:tc>
          <w:tcPr>
            <w:tcW w:w="1558" w:type="dxa"/>
          </w:tcPr>
          <w:p w14:paraId="625468C8"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w:t>
            </w:r>
          </w:p>
        </w:tc>
        <w:tc>
          <w:tcPr>
            <w:tcW w:w="1558" w:type="dxa"/>
          </w:tcPr>
          <w:p w14:paraId="5B449E51"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2a</w:t>
            </w:r>
          </w:p>
        </w:tc>
        <w:tc>
          <w:tcPr>
            <w:tcW w:w="1559" w:type="dxa"/>
          </w:tcPr>
          <w:p w14:paraId="727A6536"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w:t>
            </w:r>
          </w:p>
        </w:tc>
        <w:tc>
          <w:tcPr>
            <w:tcW w:w="1559" w:type="dxa"/>
          </w:tcPr>
          <w:p w14:paraId="5C89B603"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3a</w:t>
            </w:r>
          </w:p>
        </w:tc>
      </w:tr>
      <w:tr w:rsidR="00F55602" w14:paraId="3E0FF13D" w14:textId="77777777" w:rsidTr="00404248">
        <w:tc>
          <w:tcPr>
            <w:tcW w:w="1558" w:type="dxa"/>
          </w:tcPr>
          <w:p w14:paraId="06EA713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4</w:t>
            </w:r>
          </w:p>
        </w:tc>
        <w:tc>
          <w:tcPr>
            <w:tcW w:w="1558" w:type="dxa"/>
            <w:tcBorders>
              <w:top w:val="single" w:sz="4" w:space="0" w:color="auto"/>
              <w:left w:val="nil"/>
              <w:bottom w:val="nil"/>
              <w:right w:val="single" w:sz="4" w:space="0" w:color="auto"/>
            </w:tcBorders>
            <w:shd w:val="clear" w:color="auto" w:fill="auto"/>
            <w:vAlign w:val="bottom"/>
          </w:tcPr>
          <w:p w14:paraId="6B0594C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0.0269+-0.0013</w:t>
            </w:r>
          </w:p>
        </w:tc>
        <w:tc>
          <w:tcPr>
            <w:tcW w:w="1558" w:type="dxa"/>
            <w:tcBorders>
              <w:top w:val="single" w:sz="4" w:space="0" w:color="auto"/>
              <w:left w:val="nil"/>
              <w:bottom w:val="nil"/>
              <w:right w:val="single" w:sz="4" w:space="0" w:color="auto"/>
            </w:tcBorders>
            <w:shd w:val="clear" w:color="auto" w:fill="auto"/>
            <w:vAlign w:val="bottom"/>
          </w:tcPr>
          <w:p w14:paraId="502A9686"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0.0254+-0.0013</w:t>
            </w:r>
          </w:p>
        </w:tc>
        <w:tc>
          <w:tcPr>
            <w:tcW w:w="1558" w:type="dxa"/>
            <w:tcBorders>
              <w:top w:val="single" w:sz="4" w:space="0" w:color="auto"/>
              <w:left w:val="nil"/>
              <w:bottom w:val="nil"/>
              <w:right w:val="single" w:sz="4" w:space="0" w:color="auto"/>
            </w:tcBorders>
            <w:shd w:val="clear" w:color="auto" w:fill="auto"/>
            <w:vAlign w:val="bottom"/>
          </w:tcPr>
          <w:p w14:paraId="0CDD7DE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0.0235+-0.0011</w:t>
            </w:r>
          </w:p>
        </w:tc>
        <w:tc>
          <w:tcPr>
            <w:tcW w:w="1559" w:type="dxa"/>
            <w:tcBorders>
              <w:top w:val="single" w:sz="4" w:space="0" w:color="auto"/>
              <w:left w:val="nil"/>
              <w:bottom w:val="nil"/>
              <w:right w:val="single" w:sz="4" w:space="0" w:color="auto"/>
            </w:tcBorders>
            <w:shd w:val="clear" w:color="auto" w:fill="auto"/>
            <w:vAlign w:val="bottom"/>
          </w:tcPr>
          <w:p w14:paraId="2833DDFD"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0.0366+-0.0030</w:t>
            </w:r>
          </w:p>
        </w:tc>
        <w:tc>
          <w:tcPr>
            <w:tcW w:w="1559" w:type="dxa"/>
            <w:tcBorders>
              <w:top w:val="single" w:sz="4" w:space="0" w:color="auto"/>
              <w:left w:val="nil"/>
              <w:bottom w:val="nil"/>
              <w:right w:val="single" w:sz="4" w:space="0" w:color="auto"/>
            </w:tcBorders>
            <w:shd w:val="clear" w:color="auto" w:fill="auto"/>
            <w:vAlign w:val="bottom"/>
          </w:tcPr>
          <w:p w14:paraId="68D7E8E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0.0330+-0.0018</w:t>
            </w:r>
          </w:p>
        </w:tc>
      </w:tr>
      <w:tr w:rsidR="00F55602" w14:paraId="59F7B5D0" w14:textId="77777777" w:rsidTr="00404248">
        <w:tc>
          <w:tcPr>
            <w:tcW w:w="1558" w:type="dxa"/>
          </w:tcPr>
          <w:p w14:paraId="04A697E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5</w:t>
            </w:r>
          </w:p>
        </w:tc>
        <w:tc>
          <w:tcPr>
            <w:tcW w:w="1558" w:type="dxa"/>
            <w:tcBorders>
              <w:top w:val="nil"/>
              <w:left w:val="nil"/>
              <w:bottom w:val="nil"/>
              <w:right w:val="single" w:sz="4" w:space="0" w:color="auto"/>
            </w:tcBorders>
            <w:shd w:val="clear" w:color="auto" w:fill="auto"/>
            <w:vAlign w:val="bottom"/>
          </w:tcPr>
          <w:p w14:paraId="061DBA6F"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0.0217+-0.0005</w:t>
            </w:r>
          </w:p>
        </w:tc>
        <w:tc>
          <w:tcPr>
            <w:tcW w:w="1558" w:type="dxa"/>
            <w:tcBorders>
              <w:top w:val="nil"/>
              <w:left w:val="nil"/>
              <w:bottom w:val="nil"/>
              <w:right w:val="single" w:sz="4" w:space="0" w:color="auto"/>
            </w:tcBorders>
            <w:shd w:val="clear" w:color="auto" w:fill="auto"/>
            <w:vAlign w:val="bottom"/>
          </w:tcPr>
          <w:p w14:paraId="3D85D512"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0.0305+-0.0039</w:t>
            </w:r>
          </w:p>
        </w:tc>
        <w:tc>
          <w:tcPr>
            <w:tcW w:w="1558" w:type="dxa"/>
            <w:tcBorders>
              <w:top w:val="nil"/>
              <w:left w:val="nil"/>
              <w:bottom w:val="nil"/>
              <w:right w:val="single" w:sz="4" w:space="0" w:color="auto"/>
            </w:tcBorders>
            <w:shd w:val="clear" w:color="auto" w:fill="auto"/>
            <w:vAlign w:val="bottom"/>
          </w:tcPr>
          <w:p w14:paraId="524BD57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0.0300+-0.0017</w:t>
            </w:r>
          </w:p>
        </w:tc>
        <w:tc>
          <w:tcPr>
            <w:tcW w:w="1559" w:type="dxa"/>
            <w:tcBorders>
              <w:top w:val="nil"/>
              <w:left w:val="nil"/>
              <w:bottom w:val="nil"/>
              <w:right w:val="single" w:sz="4" w:space="0" w:color="auto"/>
            </w:tcBorders>
            <w:shd w:val="clear" w:color="auto" w:fill="auto"/>
            <w:vAlign w:val="bottom"/>
          </w:tcPr>
          <w:p w14:paraId="42497D2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0.0382+-0.0031</w:t>
            </w:r>
          </w:p>
        </w:tc>
        <w:tc>
          <w:tcPr>
            <w:tcW w:w="1559" w:type="dxa"/>
            <w:tcBorders>
              <w:top w:val="nil"/>
              <w:left w:val="nil"/>
              <w:bottom w:val="nil"/>
              <w:right w:val="single" w:sz="4" w:space="0" w:color="auto"/>
            </w:tcBorders>
            <w:shd w:val="clear" w:color="auto" w:fill="auto"/>
            <w:vAlign w:val="bottom"/>
          </w:tcPr>
          <w:p w14:paraId="185397E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0.0389+-0.0022</w:t>
            </w:r>
          </w:p>
        </w:tc>
      </w:tr>
      <w:tr w:rsidR="00F55602" w14:paraId="1FB6D1AA" w14:textId="77777777" w:rsidTr="00404248">
        <w:tc>
          <w:tcPr>
            <w:tcW w:w="1558" w:type="dxa"/>
          </w:tcPr>
          <w:p w14:paraId="0F06C32F"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558" w:type="dxa"/>
            <w:tcBorders>
              <w:top w:val="nil"/>
              <w:left w:val="nil"/>
              <w:bottom w:val="nil"/>
              <w:right w:val="single" w:sz="4" w:space="0" w:color="auto"/>
            </w:tcBorders>
            <w:shd w:val="clear" w:color="auto" w:fill="auto"/>
            <w:vAlign w:val="bottom"/>
          </w:tcPr>
          <w:p w14:paraId="117A94A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0.0167+-0.0011</w:t>
            </w:r>
          </w:p>
        </w:tc>
        <w:tc>
          <w:tcPr>
            <w:tcW w:w="1558" w:type="dxa"/>
            <w:tcBorders>
              <w:top w:val="nil"/>
              <w:left w:val="nil"/>
              <w:bottom w:val="nil"/>
              <w:right w:val="single" w:sz="4" w:space="0" w:color="auto"/>
            </w:tcBorders>
            <w:shd w:val="clear" w:color="auto" w:fill="auto"/>
            <w:vAlign w:val="bottom"/>
          </w:tcPr>
          <w:p w14:paraId="26A5957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0.0169+-0.0020</w:t>
            </w:r>
          </w:p>
        </w:tc>
        <w:tc>
          <w:tcPr>
            <w:tcW w:w="1558" w:type="dxa"/>
            <w:tcBorders>
              <w:top w:val="nil"/>
              <w:left w:val="nil"/>
              <w:bottom w:val="nil"/>
              <w:right w:val="single" w:sz="4" w:space="0" w:color="auto"/>
            </w:tcBorders>
            <w:shd w:val="clear" w:color="auto" w:fill="auto"/>
            <w:vAlign w:val="bottom"/>
          </w:tcPr>
          <w:p w14:paraId="39631A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0.0175+-0.0017</w:t>
            </w:r>
          </w:p>
        </w:tc>
        <w:tc>
          <w:tcPr>
            <w:tcW w:w="1559" w:type="dxa"/>
            <w:tcBorders>
              <w:top w:val="nil"/>
              <w:left w:val="nil"/>
              <w:bottom w:val="nil"/>
              <w:right w:val="single" w:sz="4" w:space="0" w:color="auto"/>
            </w:tcBorders>
            <w:shd w:val="clear" w:color="auto" w:fill="auto"/>
            <w:vAlign w:val="bottom"/>
          </w:tcPr>
          <w:p w14:paraId="2A0B8CEC"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0.0325+-0.0016</w:t>
            </w:r>
          </w:p>
        </w:tc>
        <w:tc>
          <w:tcPr>
            <w:tcW w:w="1559" w:type="dxa"/>
            <w:tcBorders>
              <w:top w:val="nil"/>
              <w:left w:val="nil"/>
              <w:bottom w:val="nil"/>
              <w:right w:val="single" w:sz="4" w:space="0" w:color="auto"/>
            </w:tcBorders>
            <w:shd w:val="clear" w:color="auto" w:fill="auto"/>
            <w:vAlign w:val="bottom"/>
          </w:tcPr>
          <w:p w14:paraId="182A096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0.0273+-0.0016</w:t>
            </w:r>
          </w:p>
        </w:tc>
      </w:tr>
      <w:tr w:rsidR="00F55602" w14:paraId="4E125792" w14:textId="77777777" w:rsidTr="00404248">
        <w:tc>
          <w:tcPr>
            <w:tcW w:w="1558" w:type="dxa"/>
          </w:tcPr>
          <w:p w14:paraId="43963129"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11</w:t>
            </w:r>
          </w:p>
        </w:tc>
        <w:tc>
          <w:tcPr>
            <w:tcW w:w="1558" w:type="dxa"/>
            <w:tcBorders>
              <w:top w:val="nil"/>
              <w:left w:val="nil"/>
              <w:bottom w:val="single" w:sz="4" w:space="0" w:color="auto"/>
              <w:right w:val="single" w:sz="4" w:space="0" w:color="auto"/>
            </w:tcBorders>
            <w:shd w:val="clear" w:color="auto" w:fill="auto"/>
            <w:vAlign w:val="bottom"/>
          </w:tcPr>
          <w:p w14:paraId="73E8D9E4"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0.0252+-0.0013</w:t>
            </w:r>
          </w:p>
        </w:tc>
        <w:tc>
          <w:tcPr>
            <w:tcW w:w="1558" w:type="dxa"/>
            <w:tcBorders>
              <w:top w:val="nil"/>
              <w:left w:val="nil"/>
              <w:bottom w:val="single" w:sz="4" w:space="0" w:color="auto"/>
              <w:right w:val="single" w:sz="4" w:space="0" w:color="auto"/>
            </w:tcBorders>
            <w:shd w:val="clear" w:color="auto" w:fill="auto"/>
            <w:vAlign w:val="bottom"/>
          </w:tcPr>
          <w:p w14:paraId="46FC048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0.0268+-0.0018</w:t>
            </w:r>
          </w:p>
        </w:tc>
        <w:tc>
          <w:tcPr>
            <w:tcW w:w="1558" w:type="dxa"/>
            <w:tcBorders>
              <w:top w:val="nil"/>
              <w:left w:val="nil"/>
              <w:bottom w:val="single" w:sz="4" w:space="0" w:color="auto"/>
              <w:right w:val="single" w:sz="4" w:space="0" w:color="auto"/>
            </w:tcBorders>
            <w:shd w:val="clear" w:color="auto" w:fill="auto"/>
            <w:vAlign w:val="bottom"/>
          </w:tcPr>
          <w:p w14:paraId="4D467C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0.0285+-0.0002</w:t>
            </w:r>
          </w:p>
        </w:tc>
        <w:tc>
          <w:tcPr>
            <w:tcW w:w="1559" w:type="dxa"/>
            <w:tcBorders>
              <w:top w:val="nil"/>
              <w:left w:val="nil"/>
              <w:bottom w:val="single" w:sz="4" w:space="0" w:color="auto"/>
              <w:right w:val="single" w:sz="4" w:space="0" w:color="auto"/>
            </w:tcBorders>
            <w:shd w:val="clear" w:color="auto" w:fill="auto"/>
            <w:vAlign w:val="bottom"/>
          </w:tcPr>
          <w:p w14:paraId="24322C7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0.0525+-0.0038</w:t>
            </w:r>
          </w:p>
        </w:tc>
        <w:tc>
          <w:tcPr>
            <w:tcW w:w="1559" w:type="dxa"/>
            <w:tcBorders>
              <w:top w:val="nil"/>
              <w:left w:val="nil"/>
              <w:bottom w:val="single" w:sz="4" w:space="0" w:color="auto"/>
              <w:right w:val="single" w:sz="4" w:space="0" w:color="auto"/>
            </w:tcBorders>
            <w:shd w:val="clear" w:color="auto" w:fill="auto"/>
            <w:vAlign w:val="bottom"/>
          </w:tcPr>
          <w:p w14:paraId="33E0B1D0"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0.0439+-0.0068</w:t>
            </w:r>
          </w:p>
        </w:tc>
      </w:tr>
    </w:tbl>
    <w:p w14:paraId="5BB05557" w14:textId="77777777" w:rsidR="000F7CE6" w:rsidRDefault="000F7CE6" w:rsidP="000F7CE6">
      <w:pPr>
        <w:pStyle w:val="Default"/>
        <w:spacing w:before="0"/>
        <w:jc w:val="center"/>
        <w:rPr>
          <w:rFonts w:ascii="Times New Roman" w:hAnsi="Times New Roman"/>
          <w:b/>
          <w:bCs/>
          <w:sz w:val="22"/>
          <w:szCs w:val="22"/>
        </w:rPr>
      </w:pPr>
    </w:p>
    <w:p w14:paraId="34FE7115" w14:textId="77777777" w:rsidR="000F7CE6" w:rsidRDefault="000F7CE6" w:rsidP="000F7CE6">
      <w:pPr>
        <w:pStyle w:val="Default"/>
        <w:spacing w:before="0"/>
        <w:jc w:val="center"/>
        <w:rPr>
          <w:rFonts w:ascii="Times New Roman" w:hAnsi="Times New Roman"/>
          <w:b/>
          <w:bCs/>
          <w:sz w:val="22"/>
          <w:szCs w:val="22"/>
        </w:rPr>
      </w:pPr>
    </w:p>
    <w:p w14:paraId="49C64B66" w14:textId="614CF09C" w:rsidR="000F7CE6" w:rsidRDefault="000F7CE6" w:rsidP="000F7CE6">
      <w:pPr>
        <w:pStyle w:val="Default"/>
        <w:spacing w:before="0"/>
        <w:jc w:val="center"/>
        <w:rPr>
          <w:rFonts w:ascii="Times New Roman" w:hAnsi="Times New Roman"/>
          <w:sz w:val="22"/>
          <w:szCs w:val="22"/>
        </w:rPr>
      </w:pPr>
      <w:r w:rsidRPr="001F18AD">
        <w:rPr>
          <w:rFonts w:ascii="Times New Roman" w:hAnsi="Times New Roman"/>
          <w:b/>
          <w:bCs/>
          <w:sz w:val="22"/>
          <w:szCs w:val="22"/>
        </w:rPr>
        <w:t xml:space="preserve">Table </w:t>
      </w:r>
      <w:r w:rsidR="00FA78BB">
        <w:rPr>
          <w:rFonts w:ascii="Times New Roman" w:hAnsi="Times New Roman"/>
          <w:b/>
          <w:bCs/>
          <w:sz w:val="22"/>
          <w:szCs w:val="22"/>
        </w:rPr>
        <w:t>S2</w:t>
      </w:r>
      <w:r w:rsidRPr="001F18AD">
        <w:rPr>
          <w:rFonts w:ascii="Times New Roman" w:hAnsi="Times New Roman"/>
          <w:b/>
          <w:bCs/>
          <w:sz w:val="22"/>
          <w:szCs w:val="22"/>
        </w:rPr>
        <w:t>. Lightness discrimination thresholds</w:t>
      </w:r>
      <w:r w:rsidR="007E2831">
        <w:rPr>
          <w:rFonts w:ascii="Times New Roman" w:hAnsi="Times New Roman"/>
          <w:b/>
          <w:bCs/>
          <w:sz w:val="22"/>
          <w:szCs w:val="22"/>
        </w:rPr>
        <w:t xml:space="preserve"> for Experiment 3</w:t>
      </w:r>
      <w:r>
        <w:rPr>
          <w:rFonts w:ascii="Times New Roman" w:hAnsi="Times New Roman"/>
          <w:sz w:val="22"/>
          <w:szCs w:val="22"/>
        </w:rPr>
        <w:t xml:space="preserve">: </w:t>
      </w:r>
      <w:r>
        <w:rPr>
          <w:rFonts w:ascii="Times New Roman" w:hAnsi="Times New Roman" w:cs="Times New Roman"/>
          <w:sz w:val="20"/>
          <w:szCs w:val="20"/>
        </w:rPr>
        <w:t xml:space="preserve">Mean threshold (averaged over sessions) </w:t>
      </w:r>
      <m:oMath>
        <m:r>
          <w:rPr>
            <w:rFonts w:ascii="Cambria Math" w:hAnsi="Cambria Math" w:cs="Times New Roman"/>
            <w:sz w:val="20"/>
            <w:szCs w:val="20"/>
          </w:rPr>
          <m:t xml:space="preserve">± </m:t>
        </m:r>
      </m:oMath>
      <w:r>
        <w:rPr>
          <w:rFonts w:ascii="Times New Roman" w:hAnsi="Times New Roman" w:cs="Times New Roman"/>
          <w:sz w:val="20"/>
          <w:szCs w:val="20"/>
        </w:rPr>
        <w:t>standard error of measurement of four human observers measured at six logarithmically spaced values of covariance scalar.</w:t>
      </w:r>
    </w:p>
    <w:p w14:paraId="57476171" w14:textId="77777777" w:rsidR="000F7CE6" w:rsidRDefault="000F7CE6" w:rsidP="000F7CE6">
      <w:pPr>
        <w:pStyle w:val="Default"/>
        <w:spacing w:before="0"/>
        <w:rPr>
          <w:rFonts w:ascii="Times New Roman" w:hAnsi="Times New Roman"/>
          <w:sz w:val="22"/>
          <w:szCs w:val="22"/>
        </w:rPr>
      </w:pPr>
    </w:p>
    <w:tbl>
      <w:tblPr>
        <w:tblStyle w:val="TableGrid"/>
        <w:tblW w:w="0" w:type="auto"/>
        <w:tblLook w:val="04A0" w:firstRow="1" w:lastRow="0" w:firstColumn="1" w:lastColumn="0" w:noHBand="0" w:noVBand="1"/>
      </w:tblPr>
      <w:tblGrid>
        <w:gridCol w:w="1354"/>
        <w:gridCol w:w="1377"/>
        <w:gridCol w:w="1377"/>
        <w:gridCol w:w="1377"/>
        <w:gridCol w:w="1377"/>
        <w:gridCol w:w="1111"/>
        <w:gridCol w:w="1377"/>
      </w:tblGrid>
      <w:tr w:rsidR="000F7CE6" w14:paraId="27022BDC" w14:textId="77777777" w:rsidTr="00DF5409">
        <w:tc>
          <w:tcPr>
            <w:tcW w:w="1354" w:type="dxa"/>
            <w:vMerge w:val="restart"/>
          </w:tcPr>
          <w:p w14:paraId="687220A3"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7996" w:type="dxa"/>
            <w:gridSpan w:val="6"/>
          </w:tcPr>
          <w:p w14:paraId="7D5AFF54"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Covariance Scalar</w:t>
            </w:r>
          </w:p>
        </w:tc>
      </w:tr>
      <w:tr w:rsidR="000F7CE6" w14:paraId="19600449" w14:textId="77777777" w:rsidTr="00DF5409">
        <w:tc>
          <w:tcPr>
            <w:tcW w:w="1354" w:type="dxa"/>
            <w:vMerge/>
          </w:tcPr>
          <w:p w14:paraId="19595198" w14:textId="77777777" w:rsidR="000F7CE6" w:rsidRPr="00E735A8" w:rsidRDefault="000F7CE6" w:rsidP="00DF5409">
            <w:pPr>
              <w:pStyle w:val="Heading2"/>
              <w:jc w:val="center"/>
              <w:rPr>
                <w:rFonts w:ascii="Times New Roman" w:hAnsi="Times New Roman" w:cs="Times New Roman"/>
                <w:sz w:val="20"/>
                <w:szCs w:val="20"/>
              </w:rPr>
            </w:pPr>
          </w:p>
        </w:tc>
        <w:tc>
          <w:tcPr>
            <w:tcW w:w="1377" w:type="dxa"/>
            <w:tcBorders>
              <w:bottom w:val="single" w:sz="4" w:space="0" w:color="auto"/>
            </w:tcBorders>
          </w:tcPr>
          <w:p w14:paraId="129BF050"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w:t>
            </w:r>
          </w:p>
        </w:tc>
        <w:tc>
          <w:tcPr>
            <w:tcW w:w="1377" w:type="dxa"/>
            <w:tcBorders>
              <w:bottom w:val="single" w:sz="4" w:space="0" w:color="auto"/>
            </w:tcBorders>
          </w:tcPr>
          <w:p w14:paraId="035EFA7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0.01</w:t>
            </w:r>
          </w:p>
        </w:tc>
        <w:tc>
          <w:tcPr>
            <w:tcW w:w="1377" w:type="dxa"/>
            <w:tcBorders>
              <w:bottom w:val="single" w:sz="4" w:space="0" w:color="auto"/>
            </w:tcBorders>
          </w:tcPr>
          <w:p w14:paraId="6DBB730E"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0.03</w:t>
            </w:r>
          </w:p>
        </w:tc>
        <w:tc>
          <w:tcPr>
            <w:tcW w:w="1377" w:type="dxa"/>
            <w:tcBorders>
              <w:bottom w:val="single" w:sz="4" w:space="0" w:color="auto"/>
            </w:tcBorders>
          </w:tcPr>
          <w:p w14:paraId="4B39D965"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0.1</w:t>
            </w:r>
          </w:p>
        </w:tc>
        <w:tc>
          <w:tcPr>
            <w:tcW w:w="1111" w:type="dxa"/>
            <w:tcBorders>
              <w:bottom w:val="single" w:sz="4" w:space="0" w:color="auto"/>
            </w:tcBorders>
          </w:tcPr>
          <w:p w14:paraId="0555D48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0.3</w:t>
            </w:r>
          </w:p>
        </w:tc>
        <w:tc>
          <w:tcPr>
            <w:tcW w:w="1377" w:type="dxa"/>
            <w:tcBorders>
              <w:bottom w:val="single" w:sz="4" w:space="0" w:color="auto"/>
            </w:tcBorders>
          </w:tcPr>
          <w:p w14:paraId="48C71AE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1</w:t>
            </w:r>
          </w:p>
        </w:tc>
      </w:tr>
      <w:tr w:rsidR="000F7CE6" w14:paraId="43803BDD" w14:textId="77777777" w:rsidTr="00DF5409">
        <w:tc>
          <w:tcPr>
            <w:tcW w:w="1354" w:type="dxa"/>
          </w:tcPr>
          <w:p w14:paraId="13911B5F"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2</w:t>
            </w:r>
          </w:p>
        </w:tc>
        <w:tc>
          <w:tcPr>
            <w:tcW w:w="1377" w:type="dxa"/>
            <w:tcBorders>
              <w:top w:val="single" w:sz="4" w:space="0" w:color="auto"/>
              <w:left w:val="nil"/>
              <w:bottom w:val="single" w:sz="4" w:space="0" w:color="auto"/>
              <w:right w:val="single" w:sz="4" w:space="0" w:color="auto"/>
            </w:tcBorders>
            <w:shd w:val="clear" w:color="auto" w:fill="auto"/>
            <w:vAlign w:val="bottom"/>
          </w:tcPr>
          <w:p w14:paraId="40D3BD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17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09</w:t>
            </w:r>
          </w:p>
        </w:tc>
        <w:tc>
          <w:tcPr>
            <w:tcW w:w="1377" w:type="dxa"/>
            <w:tcBorders>
              <w:top w:val="single" w:sz="4" w:space="0" w:color="auto"/>
              <w:left w:val="nil"/>
              <w:bottom w:val="single" w:sz="4" w:space="0" w:color="auto"/>
              <w:right w:val="single" w:sz="4" w:space="0" w:color="auto"/>
            </w:tcBorders>
            <w:shd w:val="clear" w:color="auto" w:fill="auto"/>
            <w:vAlign w:val="bottom"/>
          </w:tcPr>
          <w:p w14:paraId="1619442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06</w:t>
            </w:r>
          </w:p>
        </w:tc>
        <w:tc>
          <w:tcPr>
            <w:tcW w:w="1377" w:type="dxa"/>
            <w:tcBorders>
              <w:top w:val="single" w:sz="4" w:space="0" w:color="auto"/>
              <w:left w:val="nil"/>
              <w:bottom w:val="single" w:sz="4" w:space="0" w:color="auto"/>
              <w:right w:val="single" w:sz="4" w:space="0" w:color="auto"/>
            </w:tcBorders>
            <w:shd w:val="clear" w:color="auto" w:fill="auto"/>
            <w:vAlign w:val="bottom"/>
          </w:tcPr>
          <w:p w14:paraId="625904B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307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36</w:t>
            </w:r>
          </w:p>
        </w:tc>
        <w:tc>
          <w:tcPr>
            <w:tcW w:w="1377" w:type="dxa"/>
            <w:tcBorders>
              <w:top w:val="single" w:sz="4" w:space="0" w:color="auto"/>
              <w:left w:val="nil"/>
              <w:bottom w:val="single" w:sz="4" w:space="0" w:color="auto"/>
              <w:right w:val="single" w:sz="4" w:space="0" w:color="auto"/>
            </w:tcBorders>
            <w:shd w:val="clear" w:color="auto" w:fill="auto"/>
            <w:vAlign w:val="bottom"/>
          </w:tcPr>
          <w:p w14:paraId="0C165A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294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111" w:type="dxa"/>
            <w:tcBorders>
              <w:top w:val="single" w:sz="4" w:space="0" w:color="auto"/>
              <w:left w:val="nil"/>
              <w:bottom w:val="single" w:sz="4" w:space="0" w:color="auto"/>
              <w:right w:val="single" w:sz="4" w:space="0" w:color="auto"/>
            </w:tcBorders>
          </w:tcPr>
          <w:p w14:paraId="509A32DE"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0.0392+-0.0005</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469E5719"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429</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49</w:t>
            </w:r>
          </w:p>
        </w:tc>
      </w:tr>
      <w:tr w:rsidR="000F7CE6" w14:paraId="523F6127" w14:textId="77777777" w:rsidTr="00DF5409">
        <w:tc>
          <w:tcPr>
            <w:tcW w:w="1354" w:type="dxa"/>
          </w:tcPr>
          <w:p w14:paraId="298568B3"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7E0E65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4</w:t>
            </w:r>
            <w:r w:rsidRPr="004B096B">
              <w:rPr>
                <w:rFonts w:ascii="Times New Roman" w:hAnsi="Times New Roman" w:cs="Times New Roman"/>
                <w:color w:val="000000" w:themeColor="text1"/>
                <w:sz w:val="20"/>
                <w:szCs w:val="20"/>
              </w:rPr>
              <w:t>1+-0.00</w:t>
            </w:r>
            <w:r>
              <w:rPr>
                <w:rFonts w:ascii="Times New Roman" w:hAnsi="Times New Roman" w:cs="Times New Roman"/>
                <w:color w:val="000000" w:themeColor="text1"/>
                <w:sz w:val="20"/>
                <w:szCs w:val="20"/>
              </w:rPr>
              <w:t>35</w:t>
            </w:r>
          </w:p>
        </w:tc>
        <w:tc>
          <w:tcPr>
            <w:tcW w:w="1377" w:type="dxa"/>
            <w:tcBorders>
              <w:top w:val="single" w:sz="4" w:space="0" w:color="auto"/>
              <w:left w:val="nil"/>
              <w:bottom w:val="single" w:sz="4" w:space="0" w:color="auto"/>
              <w:right w:val="single" w:sz="4" w:space="0" w:color="auto"/>
            </w:tcBorders>
            <w:shd w:val="clear" w:color="auto" w:fill="auto"/>
            <w:vAlign w:val="bottom"/>
          </w:tcPr>
          <w:p w14:paraId="095BD4B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15</w:t>
            </w:r>
          </w:p>
        </w:tc>
        <w:tc>
          <w:tcPr>
            <w:tcW w:w="1377" w:type="dxa"/>
            <w:tcBorders>
              <w:top w:val="single" w:sz="4" w:space="0" w:color="auto"/>
              <w:left w:val="nil"/>
              <w:bottom w:val="single" w:sz="4" w:space="0" w:color="auto"/>
              <w:right w:val="single" w:sz="4" w:space="0" w:color="auto"/>
            </w:tcBorders>
            <w:shd w:val="clear" w:color="auto" w:fill="auto"/>
            <w:vAlign w:val="bottom"/>
          </w:tcPr>
          <w:p w14:paraId="22FBD3A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271</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31F2CA50"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246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8</w:t>
            </w:r>
          </w:p>
        </w:tc>
        <w:tc>
          <w:tcPr>
            <w:tcW w:w="1111" w:type="dxa"/>
            <w:tcBorders>
              <w:top w:val="single" w:sz="4" w:space="0" w:color="auto"/>
              <w:left w:val="nil"/>
              <w:bottom w:val="single" w:sz="4" w:space="0" w:color="auto"/>
              <w:right w:val="single" w:sz="4" w:space="0" w:color="auto"/>
            </w:tcBorders>
          </w:tcPr>
          <w:p w14:paraId="4A483E7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0.0299+-0.0020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50907E0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w:t>
            </w:r>
            <w:r w:rsidRPr="004B096B">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t>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14</w:t>
            </w:r>
          </w:p>
        </w:tc>
      </w:tr>
      <w:tr w:rsidR="000F7CE6" w14:paraId="2491F13E" w14:textId="77777777" w:rsidTr="00DF5409">
        <w:tc>
          <w:tcPr>
            <w:tcW w:w="1354" w:type="dxa"/>
          </w:tcPr>
          <w:p w14:paraId="647EFF1D"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377" w:type="dxa"/>
            <w:tcBorders>
              <w:top w:val="single" w:sz="4" w:space="0" w:color="auto"/>
              <w:left w:val="nil"/>
              <w:bottom w:val="single" w:sz="4" w:space="0" w:color="auto"/>
              <w:right w:val="single" w:sz="4" w:space="0" w:color="auto"/>
            </w:tcBorders>
            <w:shd w:val="clear" w:color="auto" w:fill="auto"/>
            <w:vAlign w:val="bottom"/>
          </w:tcPr>
          <w:p w14:paraId="770DF597"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266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6D939DE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214</w:t>
            </w:r>
            <w:r w:rsidRPr="004B096B">
              <w:rPr>
                <w:rFonts w:ascii="Times New Roman" w:hAnsi="Times New Roman" w:cs="Times New Roman"/>
                <w:color w:val="000000" w:themeColor="text1"/>
                <w:sz w:val="20"/>
                <w:szCs w:val="20"/>
              </w:rPr>
              <w:t>+-0.000</w:t>
            </w:r>
            <w:r>
              <w:rPr>
                <w:rFonts w:ascii="Times New Roman" w:hAnsi="Times New Roman" w:cs="Times New Roman"/>
                <w:color w:val="000000" w:themeColor="text1"/>
                <w:sz w:val="20"/>
                <w:szCs w:val="20"/>
              </w:rPr>
              <w:t>5</w:t>
            </w:r>
          </w:p>
        </w:tc>
        <w:tc>
          <w:tcPr>
            <w:tcW w:w="1377" w:type="dxa"/>
            <w:tcBorders>
              <w:top w:val="single" w:sz="4" w:space="0" w:color="auto"/>
              <w:left w:val="nil"/>
              <w:bottom w:val="single" w:sz="4" w:space="0" w:color="auto"/>
              <w:right w:val="single" w:sz="4" w:space="0" w:color="auto"/>
            </w:tcBorders>
            <w:shd w:val="clear" w:color="auto" w:fill="auto"/>
            <w:vAlign w:val="bottom"/>
          </w:tcPr>
          <w:p w14:paraId="531ED23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221</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377" w:type="dxa"/>
            <w:tcBorders>
              <w:top w:val="single" w:sz="4" w:space="0" w:color="auto"/>
              <w:left w:val="nil"/>
              <w:bottom w:val="single" w:sz="4" w:space="0" w:color="auto"/>
              <w:right w:val="single" w:sz="4" w:space="0" w:color="auto"/>
            </w:tcBorders>
            <w:shd w:val="clear" w:color="auto" w:fill="auto"/>
            <w:vAlign w:val="bottom"/>
          </w:tcPr>
          <w:p w14:paraId="60741DB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273</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24</w:t>
            </w:r>
          </w:p>
        </w:tc>
        <w:tc>
          <w:tcPr>
            <w:tcW w:w="1111" w:type="dxa"/>
            <w:tcBorders>
              <w:top w:val="single" w:sz="4" w:space="0" w:color="auto"/>
              <w:left w:val="nil"/>
              <w:bottom w:val="single" w:sz="4" w:space="0" w:color="auto"/>
              <w:right w:val="single" w:sz="4" w:space="0" w:color="auto"/>
            </w:tcBorders>
          </w:tcPr>
          <w:p w14:paraId="61A5C29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0.0269+-0.0020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2F27CA8B"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18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41</w:t>
            </w:r>
          </w:p>
        </w:tc>
      </w:tr>
      <w:tr w:rsidR="000F7CE6" w14:paraId="4B9DEBC8" w14:textId="77777777" w:rsidTr="00DF5409">
        <w:tc>
          <w:tcPr>
            <w:tcW w:w="1354" w:type="dxa"/>
          </w:tcPr>
          <w:p w14:paraId="0DE09A96"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w:t>
            </w:r>
            <w:r>
              <w:rPr>
                <w:rFonts w:ascii="Times New Roman" w:hAnsi="Times New Roman" w:cs="Times New Roman"/>
                <w:sz w:val="20"/>
                <w:szCs w:val="20"/>
              </w:rPr>
              <w:t>7</w:t>
            </w:r>
          </w:p>
        </w:tc>
        <w:tc>
          <w:tcPr>
            <w:tcW w:w="1377" w:type="dxa"/>
            <w:tcBorders>
              <w:top w:val="single" w:sz="4" w:space="0" w:color="auto"/>
              <w:left w:val="nil"/>
              <w:bottom w:val="single" w:sz="4" w:space="0" w:color="auto"/>
              <w:right w:val="single" w:sz="4" w:space="0" w:color="auto"/>
            </w:tcBorders>
            <w:shd w:val="clear" w:color="auto" w:fill="auto"/>
            <w:vAlign w:val="bottom"/>
          </w:tcPr>
          <w:p w14:paraId="7C9735C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24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FF6B92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w:t>
            </w:r>
            <w:r w:rsidRPr="004B096B">
              <w:rPr>
                <w:rFonts w:ascii="Times New Roman" w:hAnsi="Times New Roman" w:cs="Times New Roman"/>
                <w:color w:val="000000" w:themeColor="text1"/>
                <w:sz w:val="20"/>
                <w:szCs w:val="20"/>
              </w:rPr>
              <w:t>6+-0.00</w:t>
            </w:r>
            <w:r>
              <w:rPr>
                <w:rFonts w:ascii="Times New Roman" w:hAnsi="Times New Roman" w:cs="Times New Roman"/>
                <w:color w:val="000000" w:themeColor="text1"/>
                <w:sz w:val="20"/>
                <w:szCs w:val="20"/>
              </w:rPr>
              <w:t>30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7291CDA"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31</w:t>
            </w:r>
            <w:r w:rsidRPr="004B096B">
              <w:rPr>
                <w:rFonts w:ascii="Times New Roman" w:hAnsi="Times New Roman" w:cs="Times New Roman"/>
                <w:color w:val="000000" w:themeColor="text1"/>
                <w:sz w:val="20"/>
                <w:szCs w:val="20"/>
              </w:rPr>
              <w:t>5+-0.002</w:t>
            </w:r>
            <w:r>
              <w:rPr>
                <w:rFonts w:ascii="Times New Roman" w:hAnsi="Times New Roman" w:cs="Times New Roman"/>
                <w:color w:val="000000" w:themeColor="text1"/>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0F44A65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347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27</w:t>
            </w:r>
          </w:p>
        </w:tc>
        <w:tc>
          <w:tcPr>
            <w:tcW w:w="1111" w:type="dxa"/>
            <w:tcBorders>
              <w:top w:val="single" w:sz="4" w:space="0" w:color="auto"/>
              <w:left w:val="nil"/>
              <w:bottom w:val="single" w:sz="4" w:space="0" w:color="auto"/>
              <w:right w:val="single" w:sz="4" w:space="0" w:color="auto"/>
            </w:tcBorders>
          </w:tcPr>
          <w:p w14:paraId="57AD6A6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0.0390+-0.0046</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32D90B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54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32</w:t>
            </w:r>
          </w:p>
        </w:tc>
      </w:tr>
    </w:tbl>
    <w:p w14:paraId="56433BA3" w14:textId="77777777" w:rsidR="00446247" w:rsidRDefault="00446247">
      <w:pPr>
        <w:rPr>
          <w:b/>
          <w:bCs/>
        </w:rPr>
      </w:pPr>
      <w:r>
        <w:rPr>
          <w:b/>
          <w:bCs/>
        </w:rPr>
        <w:br w:type="page"/>
      </w:r>
    </w:p>
    <w:p w14:paraId="0C316BC9" w14:textId="77777777" w:rsidR="00B66158" w:rsidRDefault="00151AF7" w:rsidP="00D43590">
      <w:pPr>
        <w:pStyle w:val="EndNoteBibliography"/>
        <w:rPr>
          <w:b/>
          <w:bCs/>
        </w:rPr>
      </w:pPr>
      <w:r w:rsidRPr="000E3DCD">
        <w:rPr>
          <w:b/>
          <w:bCs/>
        </w:rPr>
        <w:lastRenderedPageBreak/>
        <w:t>REFERENCES</w:t>
      </w:r>
    </w:p>
    <w:p w14:paraId="366D006A" w14:textId="77777777" w:rsidR="00B66158" w:rsidRPr="00395C1F" w:rsidRDefault="00B66158" w:rsidP="00E846BC">
      <w:pPr>
        <w:pStyle w:val="EndNoteBibliography"/>
        <w:ind w:left="720" w:hanging="720"/>
        <w:rPr>
          <w:b/>
          <w:bCs/>
          <w:sz w:val="22"/>
          <w:szCs w:val="22"/>
        </w:rPr>
      </w:pPr>
    </w:p>
    <w:p w14:paraId="323AD7D5" w14:textId="77777777" w:rsidR="00930118" w:rsidRPr="00395C1F" w:rsidRDefault="00B66158" w:rsidP="00930118">
      <w:pPr>
        <w:pStyle w:val="EndNoteBibliography"/>
        <w:ind w:left="720" w:hanging="720"/>
        <w:rPr>
          <w:noProof/>
          <w:sz w:val="22"/>
          <w:szCs w:val="22"/>
        </w:rPr>
      </w:pPr>
      <w:r w:rsidRPr="00395C1F">
        <w:rPr>
          <w:b/>
          <w:bCs/>
          <w:sz w:val="22"/>
          <w:szCs w:val="22"/>
        </w:rPr>
        <w:fldChar w:fldCharType="begin"/>
      </w:r>
      <w:r w:rsidRPr="00395C1F">
        <w:rPr>
          <w:b/>
          <w:bCs/>
          <w:sz w:val="22"/>
          <w:szCs w:val="22"/>
        </w:rPr>
        <w:instrText xml:space="preserve"> ADDIN EN.REFLIST </w:instrText>
      </w:r>
      <w:r w:rsidRPr="00395C1F">
        <w:rPr>
          <w:b/>
          <w:bCs/>
          <w:sz w:val="22"/>
          <w:szCs w:val="22"/>
        </w:rPr>
        <w:fldChar w:fldCharType="separate"/>
      </w:r>
      <w:r w:rsidR="00930118" w:rsidRPr="00395C1F">
        <w:rPr>
          <w:noProof/>
          <w:sz w:val="22"/>
          <w:szCs w:val="22"/>
        </w:rPr>
        <w:t xml:space="preserve">Adelson, E. H. (2000). Lightness perception and lightness illusions. In M. Gazzaniga (Ed.), </w:t>
      </w:r>
      <w:r w:rsidR="00930118" w:rsidRPr="00395C1F">
        <w:rPr>
          <w:i/>
          <w:noProof/>
          <w:sz w:val="22"/>
          <w:szCs w:val="22"/>
        </w:rPr>
        <w:t>The New Cognitive Neurosciences, 2nd edition</w:t>
      </w:r>
      <w:r w:rsidR="00930118" w:rsidRPr="00395C1F">
        <w:rPr>
          <w:noProof/>
          <w:sz w:val="22"/>
          <w:szCs w:val="22"/>
        </w:rPr>
        <w:t xml:space="preserve"> (pp. 339-351). Cambridge, MA: MIT Press.</w:t>
      </w:r>
    </w:p>
    <w:p w14:paraId="6F22F7C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Alvaro, L., Linhares, J. M. M., Moreira, H., Lillo, J., &amp; Nascimento, S. M. C. (2017). Robust colour constancy in red-green dichromats. </w:t>
      </w:r>
      <w:r w:rsidRPr="00395C1F">
        <w:rPr>
          <w:i/>
          <w:noProof/>
          <w:sz w:val="22"/>
          <w:szCs w:val="22"/>
        </w:rPr>
        <w:t>PLoS ONE, 12(6)</w:t>
      </w:r>
      <w:r w:rsidRPr="00395C1F">
        <w:rPr>
          <w:noProof/>
          <w:sz w:val="22"/>
          <w:szCs w:val="22"/>
        </w:rPr>
        <w:t>, e0180310.</w:t>
      </w:r>
    </w:p>
    <w:p w14:paraId="16886E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American Society for Testing and Materials. (2017). Standard test method for luminous reflectance factor of acoustical materials by use of integrating-sphere reflectometers. </w:t>
      </w:r>
      <w:r w:rsidRPr="00395C1F">
        <w:rPr>
          <w:i/>
          <w:noProof/>
          <w:sz w:val="22"/>
          <w:szCs w:val="22"/>
        </w:rPr>
        <w:t>Renovations of Center for Historic Preservation, 98(A)</w:t>
      </w:r>
      <w:r w:rsidRPr="00395C1F">
        <w:rPr>
          <w:noProof/>
          <w:sz w:val="22"/>
          <w:szCs w:val="22"/>
        </w:rPr>
        <w:t>, E1477.</w:t>
      </w:r>
    </w:p>
    <w:p w14:paraId="05680116"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Aston, S., Radonjić, A., Brainard, D. H., &amp; Hurlbert, A. C. (2019). Illumination discrimination for chromatically biased illuminations: implications for colour constancy. </w:t>
      </w:r>
      <w:r w:rsidRPr="00395C1F">
        <w:rPr>
          <w:i/>
          <w:noProof/>
          <w:sz w:val="22"/>
          <w:szCs w:val="22"/>
        </w:rPr>
        <w:t>Journal of Vision, 19(30:15)</w:t>
      </w:r>
    </w:p>
    <w:p w14:paraId="14E0C84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Banks, M. S., Geisler, W. S., &amp; Bennett, P. J. (1987). The physical limits of grating visibility. </w:t>
      </w:r>
      <w:r w:rsidRPr="00395C1F">
        <w:rPr>
          <w:i/>
          <w:noProof/>
          <w:sz w:val="22"/>
          <w:szCs w:val="22"/>
        </w:rPr>
        <w:t>Vision Research, 27(11)</w:t>
      </w:r>
      <w:r w:rsidRPr="00395C1F">
        <w:rPr>
          <w:noProof/>
          <w:sz w:val="22"/>
          <w:szCs w:val="22"/>
        </w:rPr>
        <w:t>, 1915-1924.</w:t>
      </w:r>
    </w:p>
    <w:p w14:paraId="25C2F62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(1989). Calibration of a computer controlled color monitor. </w:t>
      </w:r>
      <w:r w:rsidRPr="00395C1F">
        <w:rPr>
          <w:i/>
          <w:noProof/>
          <w:sz w:val="22"/>
          <w:szCs w:val="22"/>
        </w:rPr>
        <w:t>Color Research &amp; Application, 14(1)</w:t>
      </w:r>
      <w:r w:rsidRPr="00395C1F">
        <w:rPr>
          <w:noProof/>
          <w:sz w:val="22"/>
          <w:szCs w:val="22"/>
        </w:rPr>
        <w:t>, 23-34.</w:t>
      </w:r>
    </w:p>
    <w:p w14:paraId="62466C0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(2015). Color and the cone mosaic. </w:t>
      </w:r>
      <w:r w:rsidRPr="00395C1F">
        <w:rPr>
          <w:i/>
          <w:noProof/>
          <w:sz w:val="22"/>
          <w:szCs w:val="22"/>
        </w:rPr>
        <w:t>Annual Review of Vision Science, 1</w:t>
      </w:r>
      <w:r w:rsidRPr="00395C1F">
        <w:rPr>
          <w:noProof/>
          <w:sz w:val="22"/>
          <w:szCs w:val="22"/>
        </w:rPr>
        <w:t>, 519-546.</w:t>
      </w:r>
    </w:p>
    <w:p w14:paraId="49E2E80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Freeman, W. T. (1997). Bayesian color constancy. </w:t>
      </w:r>
      <w:r w:rsidRPr="00395C1F">
        <w:rPr>
          <w:i/>
          <w:noProof/>
          <w:sz w:val="22"/>
          <w:szCs w:val="22"/>
        </w:rPr>
        <w:t>Journal of the Optical Society of America A, 14(7)</w:t>
      </w:r>
      <w:r w:rsidRPr="00395C1F">
        <w:rPr>
          <w:noProof/>
          <w:sz w:val="22"/>
          <w:szCs w:val="22"/>
        </w:rPr>
        <w:t>, 1393-1411.</w:t>
      </w:r>
    </w:p>
    <w:p w14:paraId="78EED421"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Brainard, D. H., &amp; Maloney, L. T. (2011). Surface color perception and equivalent illumination models. </w:t>
      </w:r>
      <w:r w:rsidRPr="00395C1F">
        <w:rPr>
          <w:i/>
          <w:noProof/>
          <w:sz w:val="22"/>
          <w:szCs w:val="22"/>
        </w:rPr>
        <w:t>Journal of Vision, 11(5)</w:t>
      </w:r>
    </w:p>
    <w:p w14:paraId="677474F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Pelli, D. G., &amp; Robson, T. (2002). Display characterization. In J. P. Hornak (Ed.), </w:t>
      </w:r>
      <w:r w:rsidRPr="00395C1F">
        <w:rPr>
          <w:i/>
          <w:noProof/>
          <w:sz w:val="22"/>
          <w:szCs w:val="22"/>
        </w:rPr>
        <w:t>Encylopedia of Imaging Science and Technology</w:t>
      </w:r>
      <w:r w:rsidRPr="00395C1F">
        <w:rPr>
          <w:noProof/>
          <w:sz w:val="22"/>
          <w:szCs w:val="22"/>
        </w:rPr>
        <w:t xml:space="preserve"> (pp. 172-188). New York: Wiley.</w:t>
      </w:r>
    </w:p>
    <w:p w14:paraId="0015C35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Radonjić, A. (2014). Color constancy. </w:t>
      </w:r>
      <w:r w:rsidRPr="00395C1F">
        <w:rPr>
          <w:i/>
          <w:noProof/>
          <w:sz w:val="22"/>
          <w:szCs w:val="22"/>
        </w:rPr>
        <w:t>The New Visual Neurosciences, 1</w:t>
      </w:r>
      <w:r w:rsidRPr="00395C1F">
        <w:rPr>
          <w:noProof/>
          <w:sz w:val="22"/>
          <w:szCs w:val="22"/>
        </w:rPr>
        <w:t>, 545–556.</w:t>
      </w:r>
    </w:p>
    <w:p w14:paraId="52D425C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Brascamp, J. W., &amp; Shevell, S. K. (2021). The certainty of ambiguity in visual neural representations. </w:t>
      </w:r>
      <w:r w:rsidRPr="00395C1F">
        <w:rPr>
          <w:i/>
          <w:noProof/>
          <w:sz w:val="22"/>
          <w:szCs w:val="22"/>
        </w:rPr>
        <w:t>Annual Review of Vision Science, in press</w:t>
      </w:r>
    </w:p>
    <w:p w14:paraId="1DA14C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Brindley, G. S. (1960). </w:t>
      </w:r>
      <w:r w:rsidRPr="00395C1F">
        <w:rPr>
          <w:i/>
          <w:noProof/>
          <w:sz w:val="22"/>
          <w:szCs w:val="22"/>
        </w:rPr>
        <w:t>Physiology of the Retina and the Visual Pathway</w:t>
      </w:r>
      <w:r w:rsidRPr="00395C1F">
        <w:rPr>
          <w:noProof/>
          <w:sz w:val="22"/>
          <w:szCs w:val="22"/>
        </w:rPr>
        <w:t>. London: Arnold.</w:t>
      </w:r>
    </w:p>
    <w:p w14:paraId="22B93F8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Brown, R. O., &amp; MacLeod, D. I. A. (1997). Color appearance depends on the variance of surround colors. </w:t>
      </w:r>
      <w:r w:rsidRPr="00395C1F">
        <w:rPr>
          <w:i/>
          <w:noProof/>
          <w:sz w:val="22"/>
          <w:szCs w:val="22"/>
        </w:rPr>
        <w:t>Current Biology, 7</w:t>
      </w:r>
      <w:r w:rsidRPr="00395C1F">
        <w:rPr>
          <w:noProof/>
          <w:sz w:val="22"/>
          <w:szCs w:val="22"/>
        </w:rPr>
        <w:t>, 844-849.</w:t>
      </w:r>
    </w:p>
    <w:p w14:paraId="5A63E0B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(2020). Image-computable ideal observers for tasks with natural stimuli. </w:t>
      </w:r>
      <w:r w:rsidRPr="00395C1F">
        <w:rPr>
          <w:i/>
          <w:noProof/>
          <w:sz w:val="22"/>
          <w:szCs w:val="22"/>
        </w:rPr>
        <w:t>Annual Review of Neuroscience, 6</w:t>
      </w:r>
      <w:r w:rsidRPr="00395C1F">
        <w:rPr>
          <w:noProof/>
          <w:sz w:val="22"/>
          <w:szCs w:val="22"/>
        </w:rPr>
        <w:t>, 491-517.</w:t>
      </w:r>
    </w:p>
    <w:p w14:paraId="4728DB0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(2011). Optimal defocus estimation in individual natural images. </w:t>
      </w:r>
      <w:r w:rsidRPr="00395C1F">
        <w:rPr>
          <w:i/>
          <w:noProof/>
          <w:sz w:val="22"/>
          <w:szCs w:val="22"/>
        </w:rPr>
        <w:t>Proceedings of the National Academy of Sciences, 108(40)</w:t>
      </w:r>
      <w:r w:rsidRPr="00395C1F">
        <w:rPr>
          <w:noProof/>
          <w:sz w:val="22"/>
          <w:szCs w:val="22"/>
        </w:rPr>
        <w:t>, 16849-16854.</w:t>
      </w:r>
    </w:p>
    <w:p w14:paraId="1C23C403"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Burge, J., &amp; Geisler, W. S. (2014). Optimal disparity estimation in natural stereo images. </w:t>
      </w:r>
      <w:r w:rsidRPr="00395C1F">
        <w:rPr>
          <w:i/>
          <w:noProof/>
          <w:sz w:val="22"/>
          <w:szCs w:val="22"/>
        </w:rPr>
        <w:t>Journal of Vision, 14(2)</w:t>
      </w:r>
    </w:p>
    <w:p w14:paraId="47AD13E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(2015). Optimal speed estimation in natural image movies predicts human performance. </w:t>
      </w:r>
      <w:r w:rsidRPr="00395C1F">
        <w:rPr>
          <w:i/>
          <w:noProof/>
          <w:sz w:val="22"/>
          <w:szCs w:val="22"/>
        </w:rPr>
        <w:t>Nature Communications, 6</w:t>
      </w:r>
      <w:r w:rsidRPr="00395C1F">
        <w:rPr>
          <w:noProof/>
          <w:sz w:val="22"/>
          <w:szCs w:val="22"/>
        </w:rPr>
        <w:t>, 7900.</w:t>
      </w:r>
    </w:p>
    <w:p w14:paraId="076557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Jaini, P. (2017). Accuracy maximization analysis for sensory-perceptual tasks: computational improvements, filter robustness, and coding advantages for scaled additive noise. </w:t>
      </w:r>
      <w:r w:rsidRPr="00395C1F">
        <w:rPr>
          <w:i/>
          <w:noProof/>
          <w:sz w:val="22"/>
          <w:szCs w:val="22"/>
        </w:rPr>
        <w:t>PLoS Computational Biology, 13(2)</w:t>
      </w:r>
      <w:r w:rsidRPr="00395C1F">
        <w:rPr>
          <w:noProof/>
          <w:sz w:val="22"/>
          <w:szCs w:val="22"/>
        </w:rPr>
        <w:t>, e1005281.</w:t>
      </w:r>
    </w:p>
    <w:p w14:paraId="791AEAE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Chin, B. M., &amp; Burge, J. (2020). Predicting the partition of behavioral variability in speed perception with naturalistic stimuli. </w:t>
      </w:r>
      <w:r w:rsidRPr="00395C1F">
        <w:rPr>
          <w:i/>
          <w:noProof/>
          <w:sz w:val="22"/>
          <w:szCs w:val="22"/>
        </w:rPr>
        <w:t>Journal of Neuroscience, 40(4)</w:t>
      </w:r>
      <w:r w:rsidRPr="00395C1F">
        <w:rPr>
          <w:noProof/>
          <w:sz w:val="22"/>
          <w:szCs w:val="22"/>
        </w:rPr>
        <w:t>, 864-879.</w:t>
      </w:r>
    </w:p>
    <w:p w14:paraId="5196FFD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CIE. (2007). </w:t>
      </w:r>
      <w:r w:rsidRPr="00395C1F">
        <w:rPr>
          <w:i/>
          <w:noProof/>
          <w:sz w:val="22"/>
          <w:szCs w:val="22"/>
        </w:rPr>
        <w:t>Fundamental chromaticity diagram with physiological axes – Parts 1 and 2. Technical Report 170-1</w:t>
      </w:r>
      <w:r w:rsidRPr="00395C1F">
        <w:rPr>
          <w:noProof/>
          <w:sz w:val="22"/>
          <w:szCs w:val="22"/>
        </w:rPr>
        <w:t>. Vienna: Central Bureau of the Commission Internationale de l' Éclairage.</w:t>
      </w:r>
    </w:p>
    <w:p w14:paraId="44D2F2D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Cohen, M. R., &amp; Newsome, W. T. (2009). Estimates of the contribution of single neurons to perception depend on timescale and noise correlation. </w:t>
      </w:r>
      <w:r w:rsidRPr="00395C1F">
        <w:rPr>
          <w:i/>
          <w:noProof/>
          <w:sz w:val="22"/>
          <w:szCs w:val="22"/>
        </w:rPr>
        <w:t>J Neurosci, 29(20)</w:t>
      </w:r>
      <w:r w:rsidRPr="00395C1F">
        <w:rPr>
          <w:noProof/>
          <w:sz w:val="22"/>
          <w:szCs w:val="22"/>
        </w:rPr>
        <w:t>, 6635-6648.</w:t>
      </w:r>
    </w:p>
    <w:p w14:paraId="5680FEB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Cottaris, N. P., Jiang, H., Ding, X., Wandell, B. A., &amp; Brainard, D. H. (2019). A computational-observer model of spatial contrast sensitivity: Effects of wave-front-based optics, cone-mosaic structure, and inference engine. </w:t>
      </w:r>
      <w:r w:rsidRPr="00395C1F">
        <w:rPr>
          <w:i/>
          <w:noProof/>
          <w:sz w:val="22"/>
          <w:szCs w:val="22"/>
        </w:rPr>
        <w:t>Journal of Vision, 19(4)</w:t>
      </w:r>
      <w:r w:rsidRPr="00395C1F">
        <w:rPr>
          <w:noProof/>
          <w:sz w:val="22"/>
          <w:szCs w:val="22"/>
        </w:rPr>
        <w:t>, 8.</w:t>
      </w:r>
    </w:p>
    <w:p w14:paraId="22B4295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Fechner, G. T. (1966). </w:t>
      </w:r>
      <w:r w:rsidRPr="00395C1F">
        <w:rPr>
          <w:i/>
          <w:noProof/>
          <w:sz w:val="22"/>
          <w:szCs w:val="22"/>
        </w:rPr>
        <w:t>Elements of Psychophysics</w:t>
      </w:r>
      <w:r w:rsidRPr="00395C1F">
        <w:rPr>
          <w:noProof/>
          <w:sz w:val="22"/>
          <w:szCs w:val="22"/>
        </w:rPr>
        <w:t>. New York: Holt, Rinehart and Winston.</w:t>
      </w:r>
    </w:p>
    <w:p w14:paraId="300B43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Foster, D. H. (2011). Color constancy. </w:t>
      </w:r>
      <w:r w:rsidRPr="00395C1F">
        <w:rPr>
          <w:i/>
          <w:noProof/>
          <w:sz w:val="22"/>
          <w:szCs w:val="22"/>
        </w:rPr>
        <w:t>Vision Research, 51(7)</w:t>
      </w:r>
      <w:r w:rsidRPr="00395C1F">
        <w:rPr>
          <w:noProof/>
          <w:sz w:val="22"/>
          <w:szCs w:val="22"/>
        </w:rPr>
        <w:t>, 674-700.</w:t>
      </w:r>
    </w:p>
    <w:p w14:paraId="386AB98C"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Gegenfurtner, K., &amp; Kiper, D. C. (1992). Contrast detection in luminance and chromatic noise. </w:t>
      </w:r>
      <w:r w:rsidRPr="00395C1F">
        <w:rPr>
          <w:i/>
          <w:noProof/>
          <w:sz w:val="22"/>
          <w:szCs w:val="22"/>
        </w:rPr>
        <w:t>Journal of the Optical Society of America A, 9(11)</w:t>
      </w:r>
      <w:r w:rsidRPr="00395C1F">
        <w:rPr>
          <w:noProof/>
          <w:sz w:val="22"/>
          <w:szCs w:val="22"/>
        </w:rPr>
        <w:t>, 1880-1888.</w:t>
      </w:r>
    </w:p>
    <w:p w14:paraId="173061E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Geisler, W. S., Najemnik, J., &amp; Ing, A. D. (2009). Optimal stimulus encoders for natural tasks. </w:t>
      </w:r>
      <w:r w:rsidRPr="00395C1F">
        <w:rPr>
          <w:i/>
          <w:noProof/>
          <w:sz w:val="22"/>
          <w:szCs w:val="22"/>
        </w:rPr>
        <w:t>Journal of Vision, 9(13)</w:t>
      </w:r>
      <w:r w:rsidRPr="00395C1F">
        <w:rPr>
          <w:noProof/>
          <w:sz w:val="22"/>
          <w:szCs w:val="22"/>
        </w:rPr>
        <w:t>, 17 11-16.</w:t>
      </w:r>
    </w:p>
    <w:p w14:paraId="0AD956B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Gilchrist, A. L. (2006). </w:t>
      </w:r>
      <w:r w:rsidRPr="00395C1F">
        <w:rPr>
          <w:i/>
          <w:noProof/>
          <w:sz w:val="22"/>
          <w:szCs w:val="22"/>
        </w:rPr>
        <w:t>Seeing Black and White</w:t>
      </w:r>
      <w:r w:rsidRPr="00395C1F">
        <w:rPr>
          <w:noProof/>
          <w:sz w:val="22"/>
          <w:szCs w:val="22"/>
        </w:rPr>
        <w:t>. Oxford: Oxford University Press.</w:t>
      </w:r>
    </w:p>
    <w:p w14:paraId="2241E53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Giulianini, F., &amp; Eskew, R. T., Jr. (1998). Chromatic masking in the (DL/L, DM/M) plane of cone-contrast space reveals only two detection mechanisms. </w:t>
      </w:r>
      <w:r w:rsidRPr="00395C1F">
        <w:rPr>
          <w:i/>
          <w:noProof/>
          <w:sz w:val="22"/>
          <w:szCs w:val="22"/>
        </w:rPr>
        <w:t>Vision Research, 38</w:t>
      </w:r>
      <w:r w:rsidRPr="00395C1F">
        <w:rPr>
          <w:noProof/>
          <w:sz w:val="22"/>
          <w:szCs w:val="22"/>
        </w:rPr>
        <w:t>, 3913-3926.</w:t>
      </w:r>
    </w:p>
    <w:p w14:paraId="6BC0A91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Green, D. M., &amp; Swets, J. A. (1996). </w:t>
      </w:r>
      <w:r w:rsidRPr="00395C1F">
        <w:rPr>
          <w:i/>
          <w:noProof/>
          <w:sz w:val="22"/>
          <w:szCs w:val="22"/>
        </w:rPr>
        <w:t>Signal Detection Theory and Psychophysics</w:t>
      </w:r>
      <w:r w:rsidRPr="00395C1F">
        <w:rPr>
          <w:noProof/>
          <w:sz w:val="22"/>
          <w:szCs w:val="22"/>
        </w:rPr>
        <w:t xml:space="preserve"> (Vol. 1). New York: Wiley.</w:t>
      </w:r>
    </w:p>
    <w:p w14:paraId="56A84CCD"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Heasly, B. S., Cottaris, N. P., Lichtman, D. P., Xiao, B., &amp; Brainard, D. H. (2014). RenderToolbox3: MATLAB tools that facilitate physically based stimulus rendering for vision research. </w:t>
      </w:r>
      <w:r w:rsidRPr="00395C1F">
        <w:rPr>
          <w:i/>
          <w:noProof/>
          <w:sz w:val="22"/>
          <w:szCs w:val="22"/>
        </w:rPr>
        <w:t>Journal of Vision, 14(2)</w:t>
      </w:r>
    </w:p>
    <w:p w14:paraId="6F76C92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Helmholtz, H. (1896). </w:t>
      </w:r>
      <w:r w:rsidRPr="00395C1F">
        <w:rPr>
          <w:i/>
          <w:noProof/>
          <w:sz w:val="22"/>
          <w:szCs w:val="22"/>
        </w:rPr>
        <w:t>Physiological Optics</w:t>
      </w:r>
      <w:r w:rsidRPr="00395C1F">
        <w:rPr>
          <w:noProof/>
          <w:sz w:val="22"/>
          <w:szCs w:val="22"/>
        </w:rPr>
        <w:t>. New York: Dover Publications, Inc.</w:t>
      </w:r>
    </w:p>
    <w:p w14:paraId="610993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Henning, G. B., Hertz, B. G., &amp; Hinton, J. L. (1981). Effects of different hypothetical detection mechanisms on the shape of spatial-frequency filters inferred from masking experiments: I. Noise masks. </w:t>
      </w:r>
      <w:r w:rsidRPr="00395C1F">
        <w:rPr>
          <w:i/>
          <w:noProof/>
          <w:sz w:val="22"/>
          <w:szCs w:val="22"/>
        </w:rPr>
        <w:t>Journal of the Optical Society of America, 71(5)</w:t>
      </w:r>
      <w:r w:rsidRPr="00395C1F">
        <w:rPr>
          <w:noProof/>
          <w:sz w:val="22"/>
          <w:szCs w:val="22"/>
        </w:rPr>
        <w:t>, 574-581.</w:t>
      </w:r>
    </w:p>
    <w:p w14:paraId="792D89F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(2005). Do common mechanisms of adaptation mediate color discrimination and appearance? Uniform backgrounds. </w:t>
      </w:r>
      <w:r w:rsidRPr="00395C1F">
        <w:rPr>
          <w:i/>
          <w:noProof/>
          <w:sz w:val="22"/>
          <w:szCs w:val="22"/>
        </w:rPr>
        <w:t>Journal of the Optical Society of America A, 22(10)</w:t>
      </w:r>
      <w:r w:rsidRPr="00395C1F">
        <w:rPr>
          <w:noProof/>
          <w:sz w:val="22"/>
          <w:szCs w:val="22"/>
        </w:rPr>
        <w:t>, 2090-2106.</w:t>
      </w:r>
    </w:p>
    <w:p w14:paraId="49C309E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(2007a). Distinct mechanisms mediate visual detection and identification. </w:t>
      </w:r>
      <w:r w:rsidRPr="00395C1F">
        <w:rPr>
          <w:i/>
          <w:noProof/>
          <w:sz w:val="22"/>
          <w:szCs w:val="22"/>
        </w:rPr>
        <w:t>Current Biology, 17(19)</w:t>
      </w:r>
      <w:r w:rsidRPr="00395C1F">
        <w:rPr>
          <w:noProof/>
          <w:sz w:val="22"/>
          <w:szCs w:val="22"/>
        </w:rPr>
        <w:t>, 1714-1719.</w:t>
      </w:r>
    </w:p>
    <w:p w14:paraId="140EA4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(2007b). Do common mechanisms of adaptation mediate color discrimination and appearance? Contrast adaptation. </w:t>
      </w:r>
      <w:r w:rsidRPr="00395C1F">
        <w:rPr>
          <w:i/>
          <w:noProof/>
          <w:sz w:val="22"/>
          <w:szCs w:val="22"/>
        </w:rPr>
        <w:t>Journal of the Optical Society of America A, 24(8)</w:t>
      </w:r>
      <w:r w:rsidRPr="00395C1F">
        <w:rPr>
          <w:noProof/>
          <w:sz w:val="22"/>
          <w:szCs w:val="22"/>
        </w:rPr>
        <w:t>, 2122-2133.</w:t>
      </w:r>
    </w:p>
    <w:p w14:paraId="4799246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Hurlbert, A. (2019). Challenges to color constancy in a contemporary light. </w:t>
      </w:r>
      <w:r w:rsidRPr="00395C1F">
        <w:rPr>
          <w:i/>
          <w:noProof/>
          <w:sz w:val="22"/>
          <w:szCs w:val="22"/>
        </w:rPr>
        <w:t>Current Opinion in Behavioral Sciences, 30</w:t>
      </w:r>
      <w:r w:rsidRPr="00395C1F">
        <w:rPr>
          <w:noProof/>
          <w:sz w:val="22"/>
          <w:szCs w:val="22"/>
        </w:rPr>
        <w:t>:186, 186-193.</w:t>
      </w:r>
    </w:p>
    <w:p w14:paraId="4D6E5755"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Ishihara, S. (1977). Tests for colour-blindness. </w:t>
      </w:r>
      <w:r w:rsidRPr="00395C1F">
        <w:rPr>
          <w:i/>
          <w:noProof/>
          <w:sz w:val="22"/>
          <w:szCs w:val="22"/>
        </w:rPr>
        <w:t>Tokyo: Kanehara Shuppen Company, Ltd.</w:t>
      </w:r>
    </w:p>
    <w:p w14:paraId="335BBF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Jaini, P., &amp; Burge, J. (2017). Linking normative models of natural tasks to descriptive models of neural response. </w:t>
      </w:r>
      <w:r w:rsidRPr="00395C1F">
        <w:rPr>
          <w:i/>
          <w:noProof/>
          <w:sz w:val="22"/>
          <w:szCs w:val="22"/>
        </w:rPr>
        <w:t>Journal of Vision, 17(12)</w:t>
      </w:r>
      <w:r w:rsidRPr="00395C1F">
        <w:rPr>
          <w:noProof/>
          <w:sz w:val="22"/>
          <w:szCs w:val="22"/>
        </w:rPr>
        <w:t>, 16.</w:t>
      </w:r>
    </w:p>
    <w:p w14:paraId="3EB8D2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Jakob, W. (2010). Mitsuba Renderer. </w:t>
      </w:r>
    </w:p>
    <w:p w14:paraId="3662B5C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Kelly, K. L., Gibson, K. S., &amp; Nickerson, D. (1943). Tristimulus specification of the Munsell book of color from spectrophoto-metric measurements. </w:t>
      </w:r>
      <w:r w:rsidRPr="00395C1F">
        <w:rPr>
          <w:i/>
          <w:noProof/>
          <w:sz w:val="22"/>
          <w:szCs w:val="22"/>
        </w:rPr>
        <w:t>Journal of the Optical Society of America, 33(7)</w:t>
      </w:r>
      <w:r w:rsidRPr="00395C1F">
        <w:rPr>
          <w:noProof/>
          <w:sz w:val="22"/>
          <w:szCs w:val="22"/>
        </w:rPr>
        <w:t>, 355-376.</w:t>
      </w:r>
    </w:p>
    <w:p w14:paraId="08E3647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Kingdom, F. A. (2011). Lightness, brightness and transparency: a quarter century of new ideas, captivating demonstrations and unrelenting controversy. </w:t>
      </w:r>
      <w:r w:rsidRPr="00395C1F">
        <w:rPr>
          <w:i/>
          <w:noProof/>
          <w:sz w:val="22"/>
          <w:szCs w:val="22"/>
        </w:rPr>
        <w:t>Vision Research, 51(7)</w:t>
      </w:r>
      <w:r w:rsidRPr="00395C1F">
        <w:rPr>
          <w:noProof/>
          <w:sz w:val="22"/>
          <w:szCs w:val="22"/>
        </w:rPr>
        <w:t>, 652-673.</w:t>
      </w:r>
    </w:p>
    <w:p w14:paraId="60722B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Knill, D. C., &amp; Richards, W. (1996). </w:t>
      </w:r>
      <w:r w:rsidRPr="00395C1F">
        <w:rPr>
          <w:i/>
          <w:noProof/>
          <w:sz w:val="22"/>
          <w:szCs w:val="22"/>
        </w:rPr>
        <w:t>Perception as Bayesian Inference</w:t>
      </w:r>
      <w:r w:rsidRPr="00395C1F">
        <w:rPr>
          <w:noProof/>
          <w:sz w:val="22"/>
          <w:szCs w:val="22"/>
        </w:rPr>
        <w:t>. Cambridge: Cambridge University Press.</w:t>
      </w:r>
    </w:p>
    <w:p w14:paraId="1D1C0CF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Legge, G. E., Kersten, D., &amp; Burgess, A. E. (1987). Contrast discrimination in noise. </w:t>
      </w:r>
      <w:r w:rsidRPr="00395C1F">
        <w:rPr>
          <w:i/>
          <w:noProof/>
          <w:sz w:val="22"/>
          <w:szCs w:val="22"/>
        </w:rPr>
        <w:t>Journal of the Optical Society of America A, 4(2)</w:t>
      </w:r>
      <w:r w:rsidRPr="00395C1F">
        <w:rPr>
          <w:noProof/>
          <w:sz w:val="22"/>
          <w:szCs w:val="22"/>
        </w:rPr>
        <w:t>, 391-404.</w:t>
      </w:r>
    </w:p>
    <w:p w14:paraId="511E153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Losada, M. A., &amp; Mullen, K. T. (1995). Color and luminance spatial tuning estimated by noise masking in the absence of off-frequency looking. </w:t>
      </w:r>
      <w:r w:rsidRPr="00395C1F">
        <w:rPr>
          <w:i/>
          <w:noProof/>
          <w:sz w:val="22"/>
          <w:szCs w:val="22"/>
        </w:rPr>
        <w:t>Journal of the Optical Society of America A, 12(2)</w:t>
      </w:r>
      <w:r w:rsidRPr="00395C1F">
        <w:rPr>
          <w:noProof/>
          <w:sz w:val="22"/>
          <w:szCs w:val="22"/>
        </w:rPr>
        <w:t>, 250-260.</w:t>
      </w:r>
    </w:p>
    <w:p w14:paraId="37EA63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Lotto, R. B., &amp; Purves, D. (1999). The effects of color on brightness. </w:t>
      </w:r>
      <w:r w:rsidRPr="00395C1F">
        <w:rPr>
          <w:i/>
          <w:noProof/>
          <w:sz w:val="22"/>
          <w:szCs w:val="22"/>
        </w:rPr>
        <w:t>Nature Neuroscience, 2(11)</w:t>
      </w:r>
      <w:r w:rsidRPr="00395C1F">
        <w:rPr>
          <w:noProof/>
          <w:sz w:val="22"/>
          <w:szCs w:val="22"/>
        </w:rPr>
        <w:t>, 1010-1014.</w:t>
      </w:r>
    </w:p>
    <w:p w14:paraId="1BA045B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Marimont, D. H., &amp; Wandell, B. A. (1994). Matching color images: the effects of axial chromatic aberration. </w:t>
      </w:r>
      <w:r w:rsidRPr="00395C1F">
        <w:rPr>
          <w:i/>
          <w:noProof/>
          <w:sz w:val="22"/>
          <w:szCs w:val="22"/>
        </w:rPr>
        <w:t>Journal of the Optical Society of America A, 11(12)</w:t>
      </w:r>
      <w:r w:rsidRPr="00395C1F">
        <w:rPr>
          <w:noProof/>
          <w:sz w:val="22"/>
          <w:szCs w:val="22"/>
        </w:rPr>
        <w:t>, 3113-3122.</w:t>
      </w:r>
    </w:p>
    <w:p w14:paraId="7978B91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Monaci, G., Menegaz, G., Süsstrunk, S., &amp; Knoblauch, K. (2004). Chromatic contrast detection in spatial chromatic noise. </w:t>
      </w:r>
      <w:r w:rsidRPr="00395C1F">
        <w:rPr>
          <w:i/>
          <w:noProof/>
          <w:sz w:val="22"/>
          <w:szCs w:val="22"/>
        </w:rPr>
        <w:t>Visual Neuroscience, 21</w:t>
      </w:r>
      <w:r w:rsidRPr="00395C1F">
        <w:rPr>
          <w:noProof/>
          <w:sz w:val="22"/>
          <w:szCs w:val="22"/>
        </w:rPr>
        <w:t>, 291-294.</w:t>
      </w:r>
    </w:p>
    <w:p w14:paraId="5B0F04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Morimoto, T., &amp; Smithson, H. E. (2018). Discrimination of spectral reflectance under environmental illumination. </w:t>
      </w:r>
      <w:r w:rsidRPr="00395C1F">
        <w:rPr>
          <w:i/>
          <w:noProof/>
          <w:sz w:val="22"/>
          <w:szCs w:val="22"/>
        </w:rPr>
        <w:t>J Opt Soc Am A Opt Image Sci Vis, 35(4)</w:t>
      </w:r>
      <w:r w:rsidRPr="00395C1F">
        <w:rPr>
          <w:noProof/>
          <w:sz w:val="22"/>
          <w:szCs w:val="22"/>
        </w:rPr>
        <w:t>, B244-B255.</w:t>
      </w:r>
    </w:p>
    <w:p w14:paraId="73BD8147"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Murray, R. F. (2021). Lightness perception in complex scenes. </w:t>
      </w:r>
      <w:r w:rsidRPr="00395C1F">
        <w:rPr>
          <w:i/>
          <w:noProof/>
          <w:sz w:val="22"/>
          <w:szCs w:val="22"/>
        </w:rPr>
        <w:t>Annual Review of Vision Science, in press</w:t>
      </w:r>
    </w:p>
    <w:p w14:paraId="79E620B2"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Nachmias, J. (1999). How is a grating detected on a narrowband noise masker? </w:t>
      </w:r>
      <w:r w:rsidRPr="00395C1F">
        <w:rPr>
          <w:i/>
          <w:noProof/>
          <w:sz w:val="22"/>
          <w:szCs w:val="22"/>
        </w:rPr>
        <w:t>Vision Research, 39(6)</w:t>
      </w:r>
      <w:r w:rsidRPr="00395C1F">
        <w:rPr>
          <w:noProof/>
          <w:sz w:val="22"/>
          <w:szCs w:val="22"/>
        </w:rPr>
        <w:t>, 1133-1142.</w:t>
      </w:r>
    </w:p>
    <w:p w14:paraId="4D5D1E7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Nachmias, J., &amp; Sansbury, R. V. (1974). Grating contrast: discrimination may be better than detection. </w:t>
      </w:r>
      <w:r w:rsidRPr="00395C1F">
        <w:rPr>
          <w:i/>
          <w:noProof/>
          <w:sz w:val="22"/>
          <w:szCs w:val="22"/>
        </w:rPr>
        <w:t>Vision Research, 14(10)</w:t>
      </w:r>
      <w:r w:rsidRPr="00395C1F">
        <w:rPr>
          <w:noProof/>
          <w:sz w:val="22"/>
          <w:szCs w:val="22"/>
        </w:rPr>
        <w:t>, 1039–1042.</w:t>
      </w:r>
    </w:p>
    <w:p w14:paraId="25D5E4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Nienborg, H., Cohen, M. R., &amp; Cumming, B. G. (2012). Decision-related activity in sensory neurons: correlations among neurons and with behavior. </w:t>
      </w:r>
      <w:r w:rsidRPr="00395C1F">
        <w:rPr>
          <w:i/>
          <w:noProof/>
          <w:sz w:val="22"/>
          <w:szCs w:val="22"/>
        </w:rPr>
        <w:t>Annu Rev Neurosci, 35</w:t>
      </w:r>
      <w:r w:rsidRPr="00395C1F">
        <w:rPr>
          <w:noProof/>
          <w:sz w:val="22"/>
          <w:szCs w:val="22"/>
        </w:rPr>
        <w:t>, 463-483.</w:t>
      </w:r>
    </w:p>
    <w:p w14:paraId="6F86F5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Parker, A. J., &amp; Newsome, W. T. (1998). Sense and the single neuron: probing the physiology of perception. </w:t>
      </w:r>
      <w:r w:rsidRPr="00395C1F">
        <w:rPr>
          <w:i/>
          <w:noProof/>
          <w:sz w:val="22"/>
          <w:szCs w:val="22"/>
        </w:rPr>
        <w:t>Annual Review of Neuroscience, 21(1)</w:t>
      </w:r>
      <w:r w:rsidRPr="00395C1F">
        <w:rPr>
          <w:noProof/>
          <w:sz w:val="22"/>
          <w:szCs w:val="22"/>
        </w:rPr>
        <w:t>, 227-277.</w:t>
      </w:r>
    </w:p>
    <w:p w14:paraId="12FA25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Pearce, B., Crichton, S., Mackiewicz, M., Finlayson, G. D., &amp; Hurlbert, A. (2014). Chromatic illumination discrimination ability reveals that human colour constancy is optimised for blue daylight illuminations. </w:t>
      </w:r>
      <w:r w:rsidRPr="00395C1F">
        <w:rPr>
          <w:i/>
          <w:noProof/>
          <w:sz w:val="22"/>
          <w:szCs w:val="22"/>
        </w:rPr>
        <w:t>PLoS ONE 9(2:e87989)</w:t>
      </w:r>
      <w:r w:rsidRPr="00395C1F">
        <w:rPr>
          <w:noProof/>
          <w:sz w:val="22"/>
          <w:szCs w:val="22"/>
        </w:rPr>
        <w:t>, e87989.</w:t>
      </w:r>
    </w:p>
    <w:p w14:paraId="0C816A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(1990). The quantum efficiency of vision. In C. Blakemore (Ed.), </w:t>
      </w:r>
      <w:r w:rsidRPr="00395C1F">
        <w:rPr>
          <w:i/>
          <w:noProof/>
          <w:sz w:val="22"/>
          <w:szCs w:val="22"/>
        </w:rPr>
        <w:t>Vision: Coding and Efficiency</w:t>
      </w:r>
      <w:r w:rsidRPr="00395C1F">
        <w:rPr>
          <w:noProof/>
          <w:sz w:val="22"/>
          <w:szCs w:val="22"/>
        </w:rPr>
        <w:t xml:space="preserve"> (pp. 3-24).</w:t>
      </w:r>
    </w:p>
    <w:p w14:paraId="22BEA7AE"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&amp; Farell, B. (1999). Why use noise? </w:t>
      </w:r>
      <w:r w:rsidRPr="00395C1F">
        <w:rPr>
          <w:i/>
          <w:noProof/>
          <w:sz w:val="22"/>
          <w:szCs w:val="22"/>
        </w:rPr>
        <w:t>Journal of the Optical Society of America A, 16(3)</w:t>
      </w:r>
      <w:r w:rsidRPr="00395C1F">
        <w:rPr>
          <w:noProof/>
          <w:sz w:val="22"/>
          <w:szCs w:val="22"/>
        </w:rPr>
        <w:t>, 647-653.</w:t>
      </w:r>
    </w:p>
    <w:p w14:paraId="6710094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Prins, N., &amp; Kingdom, F. A. A. (2018). Applying the model-comparison approach to test specific tesearch hypotheses in psychophysical research using the Palamedes toolbox. </w:t>
      </w:r>
      <w:r w:rsidRPr="00395C1F">
        <w:rPr>
          <w:i/>
          <w:noProof/>
          <w:sz w:val="22"/>
          <w:szCs w:val="22"/>
        </w:rPr>
        <w:t>Frontiers in Psychology, 9</w:t>
      </w:r>
      <w:r w:rsidRPr="00395C1F">
        <w:rPr>
          <w:noProof/>
          <w:sz w:val="22"/>
          <w:szCs w:val="22"/>
        </w:rPr>
        <w:t>, 1250.</w:t>
      </w:r>
    </w:p>
    <w:p w14:paraId="6A6BBC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Radonjic, A., &amp; Brainard, D. H. (2016). The nature of instructional effects in color constancy. </w:t>
      </w:r>
      <w:r w:rsidRPr="00395C1F">
        <w:rPr>
          <w:i/>
          <w:noProof/>
          <w:sz w:val="22"/>
          <w:szCs w:val="22"/>
        </w:rPr>
        <w:t>J Exp Psychol Hum Percept Perform, 42(6)</w:t>
      </w:r>
      <w:r w:rsidRPr="00395C1F">
        <w:rPr>
          <w:noProof/>
          <w:sz w:val="22"/>
          <w:szCs w:val="22"/>
        </w:rPr>
        <w:t>, 847-865.</w:t>
      </w:r>
    </w:p>
    <w:p w14:paraId="3714C52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Radonjić, A., Ding, X., Krieger, A., Aston, S., Hurlbert, A. C., &amp; Brainard, D. H. (2018). Illumination discrimination in the absence of a fixed surface-reflectance layout. </w:t>
      </w:r>
      <w:r w:rsidRPr="00395C1F">
        <w:rPr>
          <w:i/>
          <w:noProof/>
          <w:sz w:val="22"/>
          <w:szCs w:val="22"/>
        </w:rPr>
        <w:t>Journal of Vision, 18(5:11)</w:t>
      </w:r>
    </w:p>
    <w:p w14:paraId="13F7AB5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Radonjić, A., Pearce, B., Aston, S., Krieger, A., Dubin, H., Cottaris, N. P., Brainard, D. H., &amp; Hurlbert, A. C. (2016). Illumination discrimination in real and simulated scenes. </w:t>
      </w:r>
      <w:r w:rsidRPr="00395C1F">
        <w:rPr>
          <w:i/>
          <w:noProof/>
          <w:sz w:val="22"/>
          <w:szCs w:val="22"/>
        </w:rPr>
        <w:t>Journal of Vision, 16(11:2)</w:t>
      </w:r>
      <w:r w:rsidRPr="00395C1F">
        <w:rPr>
          <w:noProof/>
          <w:sz w:val="22"/>
          <w:szCs w:val="22"/>
        </w:rPr>
        <w:t>, 1-18.</w:t>
      </w:r>
    </w:p>
    <w:p w14:paraId="422888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Rodieck, R. W. (1998). </w:t>
      </w:r>
      <w:r w:rsidRPr="00395C1F">
        <w:rPr>
          <w:i/>
          <w:noProof/>
          <w:sz w:val="22"/>
          <w:szCs w:val="22"/>
        </w:rPr>
        <w:t>The First Steps in Seeing</w:t>
      </w:r>
      <w:r w:rsidRPr="00395C1F">
        <w:rPr>
          <w:noProof/>
          <w:sz w:val="22"/>
          <w:szCs w:val="22"/>
        </w:rPr>
        <w:t>. Sunderland, Mass.: Sinauer.</w:t>
      </w:r>
    </w:p>
    <w:p w14:paraId="5514CD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Franssila, R., &amp; Nasanen, R. (1992). Contrast sensitivity as a function of spatial frequency, viewing distance and eccentricity with and without spatial noise. </w:t>
      </w:r>
      <w:r w:rsidRPr="00395C1F">
        <w:rPr>
          <w:i/>
          <w:noProof/>
          <w:sz w:val="22"/>
          <w:szCs w:val="22"/>
        </w:rPr>
        <w:t>Vision Research, 32(4)</w:t>
      </w:r>
      <w:r w:rsidRPr="00395C1F">
        <w:rPr>
          <w:noProof/>
          <w:sz w:val="22"/>
          <w:szCs w:val="22"/>
        </w:rPr>
        <w:t>, 631-637.</w:t>
      </w:r>
    </w:p>
    <w:p w14:paraId="0ED1088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Raninen, A., &amp; Donner, K. (1999). The effects of temporal noise and retinal luminance on foveal flicker sensitivity. </w:t>
      </w:r>
      <w:r w:rsidRPr="00395C1F">
        <w:rPr>
          <w:i/>
          <w:noProof/>
          <w:sz w:val="22"/>
          <w:szCs w:val="22"/>
        </w:rPr>
        <w:t>Vision Research, 39</w:t>
      </w:r>
      <w:r w:rsidRPr="00395C1F">
        <w:rPr>
          <w:noProof/>
          <w:sz w:val="22"/>
          <w:szCs w:val="22"/>
        </w:rPr>
        <w:t>, 533-539.</w:t>
      </w:r>
    </w:p>
    <w:p w14:paraId="3D1529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Ruff, D. A., Ni, A. M., &amp; Cohen, M. R. (2018). Cognition as a window into neuronal population space. </w:t>
      </w:r>
      <w:r w:rsidRPr="00395C1F">
        <w:rPr>
          <w:i/>
          <w:noProof/>
          <w:sz w:val="22"/>
          <w:szCs w:val="22"/>
        </w:rPr>
        <w:t>Annual Review of Neuroscience, 41</w:t>
      </w:r>
      <w:r w:rsidRPr="00395C1F">
        <w:rPr>
          <w:noProof/>
          <w:sz w:val="22"/>
          <w:szCs w:val="22"/>
        </w:rPr>
        <w:t>, 77-97.</w:t>
      </w:r>
    </w:p>
    <w:p w14:paraId="22B552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Sankeralli, M. J., &amp; Mullen, K. T. (1997). Postreceptoral chromatic detection mechanisms revealed by noise masking in three-dimensional cone contrast space. </w:t>
      </w:r>
      <w:r w:rsidRPr="00395C1F">
        <w:rPr>
          <w:i/>
          <w:noProof/>
          <w:sz w:val="22"/>
          <w:szCs w:val="22"/>
        </w:rPr>
        <w:t>Journal of the Optical Society of America A, 14(10)</w:t>
      </w:r>
      <w:r w:rsidRPr="00395C1F">
        <w:rPr>
          <w:noProof/>
          <w:sz w:val="22"/>
          <w:szCs w:val="22"/>
        </w:rPr>
        <w:t>, 2633-2646.</w:t>
      </w:r>
    </w:p>
    <w:p w14:paraId="427C17DB"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Shadlen, M. N., Britten, K. H., Newsome, W. T., &amp; Movshon, J. A. (1996). A computational analysis of the relationship between neuronal and behavioral responses to visual motion. </w:t>
      </w:r>
      <w:r w:rsidRPr="00395C1F">
        <w:rPr>
          <w:i/>
          <w:noProof/>
          <w:sz w:val="22"/>
          <w:szCs w:val="22"/>
        </w:rPr>
        <w:t>Journal of Neuroscience, 16</w:t>
      </w:r>
      <w:r w:rsidRPr="00395C1F">
        <w:rPr>
          <w:noProof/>
          <w:sz w:val="22"/>
          <w:szCs w:val="22"/>
        </w:rPr>
        <w:t>, 1486-1510.</w:t>
      </w:r>
    </w:p>
    <w:p w14:paraId="59B50F9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Singh, V., Cottaris, N. P., Heasly, B. S., Brainard, D. H., &amp; Burge, J. (2018). Computational luminance constancy from naturalistic images. </w:t>
      </w:r>
      <w:r w:rsidRPr="00395C1F">
        <w:rPr>
          <w:i/>
          <w:noProof/>
          <w:sz w:val="22"/>
          <w:szCs w:val="22"/>
        </w:rPr>
        <w:t>Journal of Vision, 18(13)</w:t>
      </w:r>
      <w:r w:rsidRPr="00395C1F">
        <w:rPr>
          <w:noProof/>
          <w:sz w:val="22"/>
          <w:szCs w:val="22"/>
        </w:rPr>
        <w:t>, 19.</w:t>
      </w:r>
    </w:p>
    <w:p w14:paraId="702D02A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Smithson, H. E. (2005). Sensory, computational, and cognitive components of human color constancy. </w:t>
      </w:r>
      <w:r w:rsidRPr="00395C1F">
        <w:rPr>
          <w:i/>
          <w:noProof/>
          <w:sz w:val="22"/>
          <w:szCs w:val="22"/>
        </w:rPr>
        <w:t>Philosophical Transactions of the Royal Society of London. Series B, 360(1458)</w:t>
      </w:r>
      <w:r w:rsidRPr="00395C1F">
        <w:rPr>
          <w:noProof/>
          <w:sz w:val="22"/>
          <w:szCs w:val="22"/>
        </w:rPr>
        <w:t>, 1329-1346.</w:t>
      </w:r>
    </w:p>
    <w:p w14:paraId="1EE6CB0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Teller, D. Y. (1984). Linking propositions. </w:t>
      </w:r>
      <w:r w:rsidRPr="00395C1F">
        <w:rPr>
          <w:i/>
          <w:noProof/>
          <w:sz w:val="22"/>
          <w:szCs w:val="22"/>
        </w:rPr>
        <w:t>Vision Research, 24(10)</w:t>
      </w:r>
      <w:r w:rsidRPr="00395C1F">
        <w:rPr>
          <w:noProof/>
          <w:sz w:val="22"/>
          <w:szCs w:val="22"/>
        </w:rPr>
        <w:t>, 1233-1246.</w:t>
      </w:r>
    </w:p>
    <w:p w14:paraId="35FCFFC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Vrhel, M. J., Gershon, R., &amp; Iwan, L. S. (1994). Measurement and analysis of object reflectance spectra. </w:t>
      </w:r>
      <w:r w:rsidRPr="00395C1F">
        <w:rPr>
          <w:i/>
          <w:noProof/>
          <w:sz w:val="22"/>
          <w:szCs w:val="22"/>
        </w:rPr>
        <w:t>Color Research &amp; Application, 19(1)</w:t>
      </w:r>
      <w:r w:rsidRPr="00395C1F">
        <w:rPr>
          <w:noProof/>
          <w:sz w:val="22"/>
          <w:szCs w:val="22"/>
        </w:rPr>
        <w:t>, 4-9.</w:t>
      </w:r>
    </w:p>
    <w:p w14:paraId="6B669A3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Weiss, D., Witzel, C., &amp; Gegenfurtner, K. (2017). Determinants of colour constancy and the blue bias. </w:t>
      </w:r>
      <w:r w:rsidRPr="00395C1F">
        <w:rPr>
          <w:i/>
          <w:noProof/>
          <w:sz w:val="22"/>
          <w:szCs w:val="22"/>
        </w:rPr>
        <w:t>i-Perception, 8(6)</w:t>
      </w:r>
      <w:r w:rsidRPr="00395C1F">
        <w:rPr>
          <w:noProof/>
          <w:sz w:val="22"/>
          <w:szCs w:val="22"/>
        </w:rPr>
        <w:t>, 204166951773963.</w:t>
      </w:r>
    </w:p>
    <w:p w14:paraId="63B8E03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Westheimer, G. (1986). The eye as an optical instrument. In K. R. Boff, L. Kaufman &amp; J. P. THomas (Eds.), </w:t>
      </w:r>
      <w:r w:rsidRPr="00395C1F">
        <w:rPr>
          <w:i/>
          <w:noProof/>
          <w:sz w:val="22"/>
          <w:szCs w:val="22"/>
        </w:rPr>
        <w:t>Handbook of Perception and Human Performance: Sensory Processes and Perception</w:t>
      </w:r>
      <w:r w:rsidRPr="00395C1F">
        <w:rPr>
          <w:noProof/>
          <w:sz w:val="22"/>
          <w:szCs w:val="22"/>
        </w:rPr>
        <w:t xml:space="preserve"> (pp. 4.1-4.20). New York: John Wiley &amp; Sons.</w:t>
      </w:r>
    </w:p>
    <w:p w14:paraId="669D4440"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Witzel, C., &amp; Gegenfurtner, K. R. (2018). Color perception: objects, constancy, and categories. </w:t>
      </w:r>
      <w:r w:rsidRPr="00395C1F">
        <w:rPr>
          <w:i/>
          <w:noProof/>
          <w:sz w:val="22"/>
          <w:szCs w:val="22"/>
        </w:rPr>
        <w:t>Annual Review of Vision Science, 4</w:t>
      </w:r>
      <w:r w:rsidRPr="00395C1F">
        <w:rPr>
          <w:noProof/>
          <w:sz w:val="22"/>
          <w:szCs w:val="22"/>
        </w:rPr>
        <w:t>, 475-499.</w:t>
      </w:r>
    </w:p>
    <w:p w14:paraId="06CCECC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Zhang, X., &amp; Brainard, D. H. (2004). </w:t>
      </w:r>
      <w:r w:rsidRPr="00395C1F">
        <w:rPr>
          <w:i/>
          <w:noProof/>
          <w:sz w:val="22"/>
          <w:szCs w:val="22"/>
        </w:rPr>
        <w:t>Bayesian color correction method for non-colorimetric digital image sensors.</w:t>
      </w:r>
      <w:r w:rsidRPr="00395C1F">
        <w:rPr>
          <w:noProof/>
          <w:sz w:val="22"/>
          <w:szCs w:val="22"/>
        </w:rPr>
        <w:t xml:space="preserve"> Paper presented at Color and Imaging Conference, 308-314.</w:t>
      </w:r>
    </w:p>
    <w:p w14:paraId="696A69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Zhu, H., Yuille, A., &amp; Kersten, D. (2021). </w:t>
      </w:r>
      <w:r w:rsidRPr="00395C1F">
        <w:rPr>
          <w:i/>
          <w:noProof/>
          <w:sz w:val="22"/>
          <w:szCs w:val="22"/>
        </w:rPr>
        <w:t>Three-dimensional pose discrimination in natural images of humans</w:t>
      </w:r>
      <w:r w:rsidRPr="00395C1F">
        <w:rPr>
          <w:noProof/>
          <w:sz w:val="22"/>
          <w:szCs w:val="22"/>
        </w:rPr>
        <w:t>. Presented at the Annual Meeting of the Vision Sciences Society, May 21-26, 2021. Poster A70.</w:t>
      </w:r>
    </w:p>
    <w:p w14:paraId="2A051FE9" w14:textId="559FAADB" w:rsidR="00F06CF5" w:rsidRPr="00395C1F" w:rsidRDefault="00B66158" w:rsidP="00E846BC">
      <w:pPr>
        <w:pStyle w:val="EndNoteBibliography"/>
        <w:ind w:left="720" w:hanging="720"/>
        <w:rPr>
          <w:b/>
          <w:bCs/>
          <w:sz w:val="22"/>
          <w:szCs w:val="22"/>
        </w:rPr>
      </w:pPr>
      <w:r w:rsidRPr="00395C1F">
        <w:rPr>
          <w:b/>
          <w:bCs/>
          <w:sz w:val="22"/>
          <w:szCs w:val="22"/>
        </w:rPr>
        <w:fldChar w:fldCharType="end"/>
      </w:r>
    </w:p>
    <w:sectPr w:rsidR="00F06CF5" w:rsidRPr="00395C1F" w:rsidSect="006B0DE9">
      <w:footerReference w:type="even" r:id="rId18"/>
      <w:footerReference w:type="default" r:id="rId19"/>
      <w:pgSz w:w="12240" w:h="15840"/>
      <w:pgMar w:top="1440" w:right="1440" w:bottom="1440" w:left="1440" w:header="720" w:footer="864"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jay Singh" w:date="2021-08-15T08:31:00Z" w:initials="VS">
    <w:p w14:paraId="58D8B1A4" w14:textId="2D2FD66E" w:rsidR="00894410" w:rsidRDefault="00894410">
      <w:pPr>
        <w:pStyle w:val="CommentText"/>
      </w:pPr>
      <w:r>
        <w:t xml:space="preserve">Should this be </w:t>
      </w:r>
      <w:r>
        <w:rPr>
          <w:rStyle w:val="CommentReference"/>
        </w:rPr>
        <w:annotationRef/>
      </w:r>
      <w:r>
        <w:t>“appearance”?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D8B1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34F4A" w16cex:dateUtc="2021-08-15T1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D8B1A4" w16cid:durableId="24C34F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2B0EE" w14:textId="77777777" w:rsidR="001D41C4" w:rsidRDefault="001D41C4">
      <w:r>
        <w:separator/>
      </w:r>
    </w:p>
  </w:endnote>
  <w:endnote w:type="continuationSeparator" w:id="0">
    <w:p w14:paraId="414E3B3F" w14:textId="77777777" w:rsidR="001D41C4" w:rsidRDefault="001D4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EndPr>
      <w:rPr>
        <w:rStyle w:val="PageNumber"/>
      </w:rPr>
    </w:sdtEnd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795558"/>
      <w:docPartObj>
        <w:docPartGallery w:val="Page Numbers (Bottom of Page)"/>
        <w:docPartUnique/>
      </w:docPartObj>
    </w:sdtPr>
    <w:sdtEndPr>
      <w:rPr>
        <w:rStyle w:val="PageNumber"/>
      </w:rPr>
    </w:sdtEnd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56385" w14:textId="77777777" w:rsidR="001D41C4" w:rsidRDefault="001D41C4">
      <w:r>
        <w:separator/>
      </w:r>
    </w:p>
  </w:footnote>
  <w:footnote w:type="continuationSeparator" w:id="0">
    <w:p w14:paraId="048762E9" w14:textId="77777777" w:rsidR="001D41C4" w:rsidRDefault="001D41C4">
      <w:r>
        <w:continuationSeparator/>
      </w:r>
    </w:p>
  </w:footnote>
  <w:footnote w:id="1">
    <w:p w14:paraId="311659B8" w14:textId="72323F34" w:rsidR="006D2617" w:rsidRDefault="006D2617" w:rsidP="00126688">
      <w:pPr>
        <w:pStyle w:val="FootnoteText"/>
      </w:pPr>
      <w:r>
        <w:rPr>
          <w:rStyle w:val="FootnoteReference"/>
        </w:rPr>
        <w:footnoteRef/>
      </w:r>
      <w:r>
        <w:t xml:space="preserve"> </w:t>
      </w:r>
      <w:r w:rsidR="00126688" w:rsidRPr="00126688">
        <w:t>This type of experiment may be instrumented with instructions that prompt the observer to report how the object appears, or with instructions that prompt the subject to report their estimate of the object’s reflectance</w:t>
      </w:r>
      <w:r>
        <w:t xml:space="preserve">. Exactly what </w:t>
      </w:r>
      <w:r w:rsidR="00BE09F9">
        <w:t>observers</w:t>
      </w:r>
      <w:r>
        <w:t xml:space="preserve"> report under either of these instructional regimes</w:t>
      </w:r>
      <w:r w:rsidR="001A55E7">
        <w:t xml:space="preserve">, as well as the nature of instructional effects, </w:t>
      </w:r>
      <w:r>
        <w:t>is a</w:t>
      </w:r>
      <w:r w:rsidR="00ED23E0">
        <w:t>n important but</w:t>
      </w:r>
      <w:r>
        <w:t xml:space="preserve"> thorny issue that </w:t>
      </w:r>
      <w:r w:rsidR="00ED23E0">
        <w:t xml:space="preserve">we </w:t>
      </w:r>
      <w:r>
        <w:t xml:space="preserve">will not digress on </w:t>
      </w:r>
      <w:r w:rsidR="00ED23E0">
        <w:t xml:space="preserve">further </w:t>
      </w:r>
      <w:r>
        <w:t>in this paper</w:t>
      </w:r>
      <w:r w:rsidR="001A55E7">
        <w:t>. S</w:t>
      </w:r>
      <w:r>
        <w:t xml:space="preserve">ee </w:t>
      </w:r>
      <w:proofErr w:type="spellStart"/>
      <w:r>
        <w:t>Radonji</w:t>
      </w:r>
      <w:r w:rsidRPr="006D2617">
        <w:t>ć</w:t>
      </w:r>
      <w:proofErr w:type="spellEnd"/>
      <w:r>
        <w:t xml:space="preserve"> and Brainard </w:t>
      </w:r>
      <w:r w:rsidR="00B66158">
        <w:fldChar w:fldCharType="begin"/>
      </w:r>
      <w:r w:rsidR="00B66158">
        <w:instrText xml:space="preserve"> ADDIN EN.CITE &lt;EndNote&gt;&lt;Cite ExcludeAuth="1"&gt;&lt;Author&gt;Radonjic&lt;/Author&gt;&lt;Year&gt;2016&lt;/Year&gt;&lt;RecNum&gt;73&lt;/RecNum&gt;&lt;IDText&gt;26727021&lt;/IDText&gt;&lt;DisplayText&gt;(2016)&lt;/DisplayText&gt;&lt;record&gt;&lt;rec-number&gt;73&lt;/rec-number&gt;&lt;foreign-keys&gt;&lt;key app="EN" db-id="zr5fzd222xvvdvewxvlv0eemp5f5rezev9p2" timestamp="1620482745"&gt;73&lt;/key&gt;&lt;/foreign-keys&gt;&lt;ref-type name="Journal Article"&gt;17&lt;/ref-type&gt;&lt;contributors&gt;&lt;authors&gt;&lt;author&gt;Radonjic, A.&lt;/author&gt;&lt;author&gt;Brainard, D. H.&lt;/author&gt;&lt;/authors&gt;&lt;/contributors&gt;&lt;auth-address&gt;Department of Psychology, University of Pennsylvania.&lt;/auth-address&gt;&lt;titles&gt;&lt;title&gt;The nature of instructional effects in color constancy&lt;/title&gt;&lt;secondary-title&gt;J Exp Psychol Hum Percept Perform&lt;/secondary-title&gt;&lt;/titles&gt;&lt;periodical&gt;&lt;full-title&gt;J Exp Psychol Hum Percept Perform&lt;/full-title&gt;&lt;/periodical&gt;&lt;pages&gt;847-65&lt;/pages&gt;&lt;volume&gt;42&lt;/volume&gt;&lt;number&gt;6&lt;/number&gt;&lt;edition&gt;2016/01/05&lt;/edition&gt;&lt;keywords&gt;&lt;keyword&gt;Adult&lt;/keyword&gt;&lt;keyword&gt;Color Perception/*physiology&lt;/keyword&gt;&lt;keyword&gt;Female&lt;/keyword&gt;&lt;keyword&gt;Humans&lt;/keyword&gt;&lt;keyword&gt;Male&lt;/keyword&gt;&lt;keyword&gt;Psychomotor Performance/*physiology&lt;/keyword&gt;&lt;keyword&gt;Young Adult&lt;/keyword&gt;&lt;/keywords&gt;&lt;dates&gt;&lt;year&gt;2016&lt;/year&gt;&lt;pub-dates&gt;&lt;date&gt;Jun&lt;/date&gt;&lt;/pub-dates&gt;&lt;/dates&gt;&lt;isbn&gt;1939-1277 (Electronic)&amp;#xD;0096-1523 (Linking)&lt;/isbn&gt;&lt;accession-num&gt;26727021&lt;/accession-num&gt;&lt;urls&gt;&lt;related-urls&gt;&lt;url&gt;https://www.ncbi.nlm.nih.gov/pubmed/26727021&lt;/url&gt;&lt;/related-urls&gt;&lt;/urls&gt;&lt;custom2&gt;PMC4873441&lt;/custom2&gt;&lt;electronic-resource-num&gt;10.1037/xhp0000184&lt;/electronic-resource-num&gt;&lt;/record&gt;&lt;/Cite&gt;&lt;/EndNote&gt;</w:instrText>
      </w:r>
      <w:r w:rsidR="00B66158">
        <w:fldChar w:fldCharType="separate"/>
      </w:r>
      <w:r w:rsidR="00B66158">
        <w:rPr>
          <w:noProof/>
        </w:rPr>
        <w:t>(2016)</w:t>
      </w:r>
      <w:r w:rsidR="00B66158">
        <w:fldChar w:fldCharType="end"/>
      </w:r>
      <w:r>
        <w:t xml:space="preserve"> for a recent treatment of th</w:t>
      </w:r>
      <w:r w:rsidR="001A55E7">
        <w:t>e</w:t>
      </w:r>
      <w:r>
        <w:t xml:space="preserve"> issue, as well as the references therein. </w:t>
      </w:r>
    </w:p>
  </w:footnote>
  <w:footnote w:id="2">
    <w:p w14:paraId="2CE38254" w14:textId="77777777" w:rsidR="00E300F3" w:rsidRDefault="00E300F3" w:rsidP="00E300F3">
      <w:pPr>
        <w:pStyle w:val="FootnoteText"/>
      </w:pPr>
      <w:r>
        <w:rPr>
          <w:rStyle w:val="FootnoteReference"/>
        </w:rPr>
        <w:footnoteRef/>
      </w:r>
      <w:r>
        <w:t xml:space="preserve"> We adopt the lightness discrimination threshold terminology based on the underlying assumption that observers perform the task using their perceptual lightness representation, and indeed our instructions to subjects used the lightness terminology to describe what should be judged. The actual stimulus variable being varied, however, was the simulated achromatic reflectance of the target object being judged, and feedback was given based on the value of this reflectance. In this paper, we do not explore the question as to whether the results would be affected if we had varied the instructions given to subjects (see footnote 1 above).</w:t>
      </w:r>
    </w:p>
  </w:footnote>
  <w:footnote w:id="3">
    <w:p w14:paraId="48C4E5D2" w14:textId="77777777" w:rsidR="00F60A64" w:rsidRDefault="00F60A64" w:rsidP="00F60A64">
      <w:pPr>
        <w:pStyle w:val="FootnoteText"/>
      </w:pPr>
      <w:r>
        <w:rPr>
          <w:rStyle w:val="FootnoteReference"/>
        </w:rPr>
        <w:footnoteRef/>
      </w:r>
      <w:r>
        <w:t xml:space="preserve"> Here we neglect the effect of the fact that we truncated the distribution to enforce a requirement that reflectance at each wavelength lies between 0 and 1. We return to account for this below.</w:t>
      </w:r>
    </w:p>
  </w:footnote>
  <w:footnote w:id="4">
    <w:p w14:paraId="412FF582" w14:textId="34E3E3A0" w:rsidR="001F1290" w:rsidDel="00EE57E8" w:rsidRDefault="001F1290" w:rsidP="001F1290">
      <w:pPr>
        <w:pStyle w:val="FootnoteText"/>
        <w:rPr>
          <w:del w:id="130" w:author="Vijay Singh" w:date="2021-08-15T11:33:00Z"/>
        </w:rPr>
      </w:pPr>
      <w:del w:id="131" w:author="Vijay Singh" w:date="2021-08-15T11:33:00Z">
        <w:r w:rsidDel="00EE57E8">
          <w:rPr>
            <w:rStyle w:val="FootnoteReference"/>
          </w:rPr>
          <w:footnoteRef/>
        </w:r>
        <w:r w:rsidDel="00EE57E8">
          <w:delText xml:space="preserve"> We adopt the lightness discrimination threshold terminology based on the </w:delText>
        </w:r>
        <w:r w:rsidR="00636D78" w:rsidDel="00EE57E8">
          <w:delText>underl</w:delText>
        </w:r>
        <w:r w:rsidR="00384754" w:rsidDel="00EE57E8">
          <w:delText>y</w:delText>
        </w:r>
        <w:r w:rsidR="00636D78" w:rsidDel="00EE57E8">
          <w:delText>ing assumption that</w:delText>
        </w:r>
        <w:r w:rsidDel="00EE57E8">
          <w:delText xml:space="preserve"> </w:delText>
        </w:r>
        <w:r w:rsidR="00636D78" w:rsidDel="00EE57E8">
          <w:delText>observers</w:delText>
        </w:r>
        <w:r w:rsidDel="00EE57E8">
          <w:delText xml:space="preserve"> perform the task using their </w:delText>
        </w:r>
        <w:r w:rsidR="00636D78" w:rsidDel="00EE57E8">
          <w:delText xml:space="preserve">perceptual lightness </w:delText>
        </w:r>
        <w:r w:rsidDel="00EE57E8">
          <w:delText xml:space="preserve">representation, and </w:delText>
        </w:r>
        <w:r w:rsidR="00636D78" w:rsidDel="00EE57E8">
          <w:delText xml:space="preserve">indeed </w:delText>
        </w:r>
        <w:r w:rsidDel="00EE57E8">
          <w:delText>our instructions to subjects used the lightness terminology to describe what should be judged. The actual stimulus variable being varied, however</w:delText>
        </w:r>
        <w:r w:rsidR="002C205F" w:rsidDel="00EE57E8">
          <w:delText>,</w:delText>
        </w:r>
        <w:r w:rsidDel="00EE57E8">
          <w:delText xml:space="preserve"> was the simulated achromatic reflectance of the </w:delText>
        </w:r>
        <w:r w:rsidR="00636D78" w:rsidDel="00EE57E8">
          <w:delText xml:space="preserve">target </w:delText>
        </w:r>
        <w:r w:rsidDel="00EE57E8">
          <w:delText xml:space="preserve">object being judged, and feedback was given based on the value of this </w:delText>
        </w:r>
        <w:r w:rsidR="00636D78" w:rsidDel="00EE57E8">
          <w:delText>reflectance</w:delText>
        </w:r>
        <w:r w:rsidDel="00EE57E8">
          <w:delText>. In this paper, we do not explore the question as to whether the results would be affected if we had varied the instructions given to subjects (see footnote 1 above).</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abstractNumId w:val="0"/>
  </w:num>
  <w:num w:numId="2">
    <w:abstractNumId w:val="2"/>
  </w:num>
  <w:num w:numId="3">
    <w:abstractNumId w:val="2"/>
    <w:lvlOverride w:ilvl="0">
      <w:lvl w:ilvl="0" w:tplc="0B18D390">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B2CE3E4E">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8C6A371C">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2AEC652">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DC0E9212">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3790E3A4">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9CE6BC6A">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D72067E6">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7172AC0A">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jay Singh">
    <w15:presenceInfo w15:providerId="AD" w15:userId="S::vsingh@ncat.edu::c1b7cf81-31c2-4de5-ada1-64b98c3c16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BA5E45"/>
    <w:rsid w:val="00000E5B"/>
    <w:rsid w:val="00000FAC"/>
    <w:rsid w:val="00001937"/>
    <w:rsid w:val="0000256E"/>
    <w:rsid w:val="00002A28"/>
    <w:rsid w:val="00003073"/>
    <w:rsid w:val="000031CF"/>
    <w:rsid w:val="000039BA"/>
    <w:rsid w:val="00004436"/>
    <w:rsid w:val="00006427"/>
    <w:rsid w:val="000064EE"/>
    <w:rsid w:val="00007738"/>
    <w:rsid w:val="00007F15"/>
    <w:rsid w:val="00010440"/>
    <w:rsid w:val="00011D2F"/>
    <w:rsid w:val="00011E80"/>
    <w:rsid w:val="00012289"/>
    <w:rsid w:val="0001232C"/>
    <w:rsid w:val="00012BCD"/>
    <w:rsid w:val="000140E1"/>
    <w:rsid w:val="000145A8"/>
    <w:rsid w:val="000146D1"/>
    <w:rsid w:val="00014DED"/>
    <w:rsid w:val="00014FD5"/>
    <w:rsid w:val="00015289"/>
    <w:rsid w:val="00015722"/>
    <w:rsid w:val="0001612C"/>
    <w:rsid w:val="00016E20"/>
    <w:rsid w:val="0002098E"/>
    <w:rsid w:val="0002136B"/>
    <w:rsid w:val="00021EA0"/>
    <w:rsid w:val="00023604"/>
    <w:rsid w:val="000237B6"/>
    <w:rsid w:val="0002392D"/>
    <w:rsid w:val="000241B5"/>
    <w:rsid w:val="00024204"/>
    <w:rsid w:val="000242AB"/>
    <w:rsid w:val="0002456A"/>
    <w:rsid w:val="000256AE"/>
    <w:rsid w:val="00025B07"/>
    <w:rsid w:val="0002619D"/>
    <w:rsid w:val="00026406"/>
    <w:rsid w:val="000273B1"/>
    <w:rsid w:val="00027F74"/>
    <w:rsid w:val="00030516"/>
    <w:rsid w:val="00030643"/>
    <w:rsid w:val="00030D7F"/>
    <w:rsid w:val="00031194"/>
    <w:rsid w:val="000312E4"/>
    <w:rsid w:val="00031C09"/>
    <w:rsid w:val="00032382"/>
    <w:rsid w:val="000324C3"/>
    <w:rsid w:val="00032884"/>
    <w:rsid w:val="000329AF"/>
    <w:rsid w:val="00032A5C"/>
    <w:rsid w:val="00032D99"/>
    <w:rsid w:val="00032EB4"/>
    <w:rsid w:val="00033045"/>
    <w:rsid w:val="0003340F"/>
    <w:rsid w:val="00034202"/>
    <w:rsid w:val="00036009"/>
    <w:rsid w:val="00036153"/>
    <w:rsid w:val="000362F1"/>
    <w:rsid w:val="00036469"/>
    <w:rsid w:val="00036A31"/>
    <w:rsid w:val="00037F1B"/>
    <w:rsid w:val="0004085B"/>
    <w:rsid w:val="000412DF"/>
    <w:rsid w:val="000413A8"/>
    <w:rsid w:val="00041677"/>
    <w:rsid w:val="0004182A"/>
    <w:rsid w:val="00041878"/>
    <w:rsid w:val="00041AB8"/>
    <w:rsid w:val="00041B4D"/>
    <w:rsid w:val="000428B3"/>
    <w:rsid w:val="00042D70"/>
    <w:rsid w:val="0004337B"/>
    <w:rsid w:val="00043586"/>
    <w:rsid w:val="00043E64"/>
    <w:rsid w:val="000447E6"/>
    <w:rsid w:val="00044F3C"/>
    <w:rsid w:val="000461A2"/>
    <w:rsid w:val="00046B50"/>
    <w:rsid w:val="00047BDD"/>
    <w:rsid w:val="00047ECB"/>
    <w:rsid w:val="00047FD9"/>
    <w:rsid w:val="0005024C"/>
    <w:rsid w:val="00050389"/>
    <w:rsid w:val="000506DA"/>
    <w:rsid w:val="00051674"/>
    <w:rsid w:val="0005245D"/>
    <w:rsid w:val="00052C7B"/>
    <w:rsid w:val="000530B2"/>
    <w:rsid w:val="000535C8"/>
    <w:rsid w:val="000535E1"/>
    <w:rsid w:val="00054416"/>
    <w:rsid w:val="000561EB"/>
    <w:rsid w:val="000566F6"/>
    <w:rsid w:val="00057BF4"/>
    <w:rsid w:val="00057F47"/>
    <w:rsid w:val="00060C55"/>
    <w:rsid w:val="00061BFE"/>
    <w:rsid w:val="00062C13"/>
    <w:rsid w:val="0006317A"/>
    <w:rsid w:val="0006324C"/>
    <w:rsid w:val="000633D6"/>
    <w:rsid w:val="00064085"/>
    <w:rsid w:val="000647BB"/>
    <w:rsid w:val="000649C9"/>
    <w:rsid w:val="000652F8"/>
    <w:rsid w:val="0006591A"/>
    <w:rsid w:val="00065DBA"/>
    <w:rsid w:val="00065FE8"/>
    <w:rsid w:val="000665C3"/>
    <w:rsid w:val="00066732"/>
    <w:rsid w:val="0006686F"/>
    <w:rsid w:val="00066C68"/>
    <w:rsid w:val="00066F32"/>
    <w:rsid w:val="00067798"/>
    <w:rsid w:val="000679D4"/>
    <w:rsid w:val="000703E2"/>
    <w:rsid w:val="00070A4E"/>
    <w:rsid w:val="000711E6"/>
    <w:rsid w:val="0007144A"/>
    <w:rsid w:val="00072048"/>
    <w:rsid w:val="00072635"/>
    <w:rsid w:val="00072994"/>
    <w:rsid w:val="00072F32"/>
    <w:rsid w:val="000762A3"/>
    <w:rsid w:val="00076C82"/>
    <w:rsid w:val="00076EBC"/>
    <w:rsid w:val="000774C0"/>
    <w:rsid w:val="000774E0"/>
    <w:rsid w:val="0007755E"/>
    <w:rsid w:val="00077AE7"/>
    <w:rsid w:val="00077EED"/>
    <w:rsid w:val="00080003"/>
    <w:rsid w:val="000809FA"/>
    <w:rsid w:val="00081285"/>
    <w:rsid w:val="000815AF"/>
    <w:rsid w:val="0008265A"/>
    <w:rsid w:val="00082F26"/>
    <w:rsid w:val="00083145"/>
    <w:rsid w:val="000833C7"/>
    <w:rsid w:val="00084893"/>
    <w:rsid w:val="00085573"/>
    <w:rsid w:val="00085675"/>
    <w:rsid w:val="00085F66"/>
    <w:rsid w:val="000865D7"/>
    <w:rsid w:val="0008660C"/>
    <w:rsid w:val="00086FCC"/>
    <w:rsid w:val="0008715E"/>
    <w:rsid w:val="00087864"/>
    <w:rsid w:val="00087C19"/>
    <w:rsid w:val="00087E5A"/>
    <w:rsid w:val="00090579"/>
    <w:rsid w:val="00091515"/>
    <w:rsid w:val="00091791"/>
    <w:rsid w:val="000920F6"/>
    <w:rsid w:val="0009288A"/>
    <w:rsid w:val="0009498F"/>
    <w:rsid w:val="00095100"/>
    <w:rsid w:val="00095375"/>
    <w:rsid w:val="0009541E"/>
    <w:rsid w:val="00095DB1"/>
    <w:rsid w:val="00096693"/>
    <w:rsid w:val="00096E38"/>
    <w:rsid w:val="00096F00"/>
    <w:rsid w:val="00097124"/>
    <w:rsid w:val="000975D3"/>
    <w:rsid w:val="000A06EB"/>
    <w:rsid w:val="000A0E0B"/>
    <w:rsid w:val="000A1CB5"/>
    <w:rsid w:val="000A21FF"/>
    <w:rsid w:val="000A284C"/>
    <w:rsid w:val="000A36E2"/>
    <w:rsid w:val="000A3A19"/>
    <w:rsid w:val="000A44AD"/>
    <w:rsid w:val="000A48AD"/>
    <w:rsid w:val="000A48CA"/>
    <w:rsid w:val="000A4B21"/>
    <w:rsid w:val="000A5102"/>
    <w:rsid w:val="000A5B4D"/>
    <w:rsid w:val="000A6DA0"/>
    <w:rsid w:val="000A6F00"/>
    <w:rsid w:val="000A70A4"/>
    <w:rsid w:val="000B1057"/>
    <w:rsid w:val="000B12C7"/>
    <w:rsid w:val="000B1637"/>
    <w:rsid w:val="000B2885"/>
    <w:rsid w:val="000B2B5C"/>
    <w:rsid w:val="000B2EE6"/>
    <w:rsid w:val="000B2F8B"/>
    <w:rsid w:val="000B38F7"/>
    <w:rsid w:val="000B4F99"/>
    <w:rsid w:val="000B54BF"/>
    <w:rsid w:val="000B684D"/>
    <w:rsid w:val="000B6C2B"/>
    <w:rsid w:val="000B7125"/>
    <w:rsid w:val="000C0062"/>
    <w:rsid w:val="000C02A0"/>
    <w:rsid w:val="000C0A1D"/>
    <w:rsid w:val="000C0F4D"/>
    <w:rsid w:val="000C11AB"/>
    <w:rsid w:val="000C19AE"/>
    <w:rsid w:val="000C269A"/>
    <w:rsid w:val="000C2785"/>
    <w:rsid w:val="000C35EE"/>
    <w:rsid w:val="000C39AA"/>
    <w:rsid w:val="000C3EF3"/>
    <w:rsid w:val="000C4096"/>
    <w:rsid w:val="000C412B"/>
    <w:rsid w:val="000C49DC"/>
    <w:rsid w:val="000C5AC2"/>
    <w:rsid w:val="000C5FA7"/>
    <w:rsid w:val="000C6011"/>
    <w:rsid w:val="000C68C7"/>
    <w:rsid w:val="000C7B42"/>
    <w:rsid w:val="000D0367"/>
    <w:rsid w:val="000D0726"/>
    <w:rsid w:val="000D07E9"/>
    <w:rsid w:val="000D07EB"/>
    <w:rsid w:val="000D0A11"/>
    <w:rsid w:val="000D0DC3"/>
    <w:rsid w:val="000D142B"/>
    <w:rsid w:val="000D1650"/>
    <w:rsid w:val="000D192F"/>
    <w:rsid w:val="000D2276"/>
    <w:rsid w:val="000D28A8"/>
    <w:rsid w:val="000D2A79"/>
    <w:rsid w:val="000D2C79"/>
    <w:rsid w:val="000D3807"/>
    <w:rsid w:val="000D3910"/>
    <w:rsid w:val="000D4ABE"/>
    <w:rsid w:val="000D50AF"/>
    <w:rsid w:val="000D53D8"/>
    <w:rsid w:val="000D5781"/>
    <w:rsid w:val="000D5F0C"/>
    <w:rsid w:val="000D63C5"/>
    <w:rsid w:val="000D6491"/>
    <w:rsid w:val="000D6A2C"/>
    <w:rsid w:val="000D6D15"/>
    <w:rsid w:val="000D70C0"/>
    <w:rsid w:val="000D713F"/>
    <w:rsid w:val="000D71F1"/>
    <w:rsid w:val="000E0AE2"/>
    <w:rsid w:val="000E16F6"/>
    <w:rsid w:val="000E1944"/>
    <w:rsid w:val="000E209A"/>
    <w:rsid w:val="000E2694"/>
    <w:rsid w:val="000E2784"/>
    <w:rsid w:val="000E2F73"/>
    <w:rsid w:val="000E3229"/>
    <w:rsid w:val="000E3465"/>
    <w:rsid w:val="000E39CD"/>
    <w:rsid w:val="000E3DCD"/>
    <w:rsid w:val="000E4192"/>
    <w:rsid w:val="000E429F"/>
    <w:rsid w:val="000E52BF"/>
    <w:rsid w:val="000E5F7F"/>
    <w:rsid w:val="000E6789"/>
    <w:rsid w:val="000E6CFF"/>
    <w:rsid w:val="000E6EDE"/>
    <w:rsid w:val="000E77ED"/>
    <w:rsid w:val="000E7942"/>
    <w:rsid w:val="000F1542"/>
    <w:rsid w:val="000F25CA"/>
    <w:rsid w:val="000F2BCF"/>
    <w:rsid w:val="000F32E4"/>
    <w:rsid w:val="000F38E3"/>
    <w:rsid w:val="000F3A2A"/>
    <w:rsid w:val="000F438F"/>
    <w:rsid w:val="000F43CD"/>
    <w:rsid w:val="000F46B6"/>
    <w:rsid w:val="000F5152"/>
    <w:rsid w:val="000F56D7"/>
    <w:rsid w:val="000F60D4"/>
    <w:rsid w:val="000F6404"/>
    <w:rsid w:val="000F672B"/>
    <w:rsid w:val="000F6A9A"/>
    <w:rsid w:val="000F6E7B"/>
    <w:rsid w:val="000F719A"/>
    <w:rsid w:val="000F737A"/>
    <w:rsid w:val="000F73CF"/>
    <w:rsid w:val="000F7995"/>
    <w:rsid w:val="000F79FC"/>
    <w:rsid w:val="000F7CE6"/>
    <w:rsid w:val="000F7D97"/>
    <w:rsid w:val="001004AC"/>
    <w:rsid w:val="0010126B"/>
    <w:rsid w:val="001014C4"/>
    <w:rsid w:val="0010154A"/>
    <w:rsid w:val="00101E79"/>
    <w:rsid w:val="0010234A"/>
    <w:rsid w:val="001038AA"/>
    <w:rsid w:val="00104839"/>
    <w:rsid w:val="00104CD3"/>
    <w:rsid w:val="00104FF4"/>
    <w:rsid w:val="00105860"/>
    <w:rsid w:val="00105AAA"/>
    <w:rsid w:val="001064E7"/>
    <w:rsid w:val="00107D21"/>
    <w:rsid w:val="001108E7"/>
    <w:rsid w:val="00110AE5"/>
    <w:rsid w:val="00111BA8"/>
    <w:rsid w:val="0011332E"/>
    <w:rsid w:val="00113DFD"/>
    <w:rsid w:val="001147D4"/>
    <w:rsid w:val="00115FF6"/>
    <w:rsid w:val="001168BE"/>
    <w:rsid w:val="001168F9"/>
    <w:rsid w:val="00116E50"/>
    <w:rsid w:val="0011776E"/>
    <w:rsid w:val="00117E50"/>
    <w:rsid w:val="00117FE4"/>
    <w:rsid w:val="001205D2"/>
    <w:rsid w:val="001215DC"/>
    <w:rsid w:val="00121672"/>
    <w:rsid w:val="00121700"/>
    <w:rsid w:val="00122EE6"/>
    <w:rsid w:val="00122F62"/>
    <w:rsid w:val="00123325"/>
    <w:rsid w:val="00123BD7"/>
    <w:rsid w:val="00123EE8"/>
    <w:rsid w:val="00124593"/>
    <w:rsid w:val="00124A52"/>
    <w:rsid w:val="001250C7"/>
    <w:rsid w:val="001251A1"/>
    <w:rsid w:val="0012585E"/>
    <w:rsid w:val="00126688"/>
    <w:rsid w:val="00127AF3"/>
    <w:rsid w:val="00131D1C"/>
    <w:rsid w:val="00131E2A"/>
    <w:rsid w:val="001323B9"/>
    <w:rsid w:val="00133D68"/>
    <w:rsid w:val="00134775"/>
    <w:rsid w:val="00134960"/>
    <w:rsid w:val="00134B75"/>
    <w:rsid w:val="00134B93"/>
    <w:rsid w:val="001352B4"/>
    <w:rsid w:val="00135687"/>
    <w:rsid w:val="0013575E"/>
    <w:rsid w:val="0013586E"/>
    <w:rsid w:val="00135C29"/>
    <w:rsid w:val="00135C96"/>
    <w:rsid w:val="00135DE9"/>
    <w:rsid w:val="00135E86"/>
    <w:rsid w:val="00136C8B"/>
    <w:rsid w:val="00136E6F"/>
    <w:rsid w:val="0014015A"/>
    <w:rsid w:val="00140179"/>
    <w:rsid w:val="0014060B"/>
    <w:rsid w:val="00141511"/>
    <w:rsid w:val="00141BF1"/>
    <w:rsid w:val="00142DDB"/>
    <w:rsid w:val="0014360D"/>
    <w:rsid w:val="00144482"/>
    <w:rsid w:val="001445C3"/>
    <w:rsid w:val="00144D4C"/>
    <w:rsid w:val="00144DA1"/>
    <w:rsid w:val="001457E3"/>
    <w:rsid w:val="001467F2"/>
    <w:rsid w:val="00146CFD"/>
    <w:rsid w:val="00146E79"/>
    <w:rsid w:val="0015030B"/>
    <w:rsid w:val="0015048E"/>
    <w:rsid w:val="0015053F"/>
    <w:rsid w:val="0015087E"/>
    <w:rsid w:val="00150CEF"/>
    <w:rsid w:val="00151AF7"/>
    <w:rsid w:val="0015247A"/>
    <w:rsid w:val="001534DA"/>
    <w:rsid w:val="00153903"/>
    <w:rsid w:val="0015431F"/>
    <w:rsid w:val="00154426"/>
    <w:rsid w:val="001551AA"/>
    <w:rsid w:val="00155AD5"/>
    <w:rsid w:val="00155D33"/>
    <w:rsid w:val="001561B2"/>
    <w:rsid w:val="00156467"/>
    <w:rsid w:val="0015649F"/>
    <w:rsid w:val="001566DC"/>
    <w:rsid w:val="001572C9"/>
    <w:rsid w:val="001572FD"/>
    <w:rsid w:val="001576D6"/>
    <w:rsid w:val="00160A07"/>
    <w:rsid w:val="00160AC7"/>
    <w:rsid w:val="00160D0A"/>
    <w:rsid w:val="00162F9E"/>
    <w:rsid w:val="00163175"/>
    <w:rsid w:val="00163195"/>
    <w:rsid w:val="0016392E"/>
    <w:rsid w:val="00163EB5"/>
    <w:rsid w:val="00163F75"/>
    <w:rsid w:val="0016439E"/>
    <w:rsid w:val="00164495"/>
    <w:rsid w:val="00164548"/>
    <w:rsid w:val="001645A3"/>
    <w:rsid w:val="0016469D"/>
    <w:rsid w:val="001650F4"/>
    <w:rsid w:val="00165E5C"/>
    <w:rsid w:val="00165ECC"/>
    <w:rsid w:val="001661D8"/>
    <w:rsid w:val="00166F16"/>
    <w:rsid w:val="0016741F"/>
    <w:rsid w:val="00167452"/>
    <w:rsid w:val="00167C54"/>
    <w:rsid w:val="00170371"/>
    <w:rsid w:val="0017076C"/>
    <w:rsid w:val="001710EC"/>
    <w:rsid w:val="001716D0"/>
    <w:rsid w:val="00171741"/>
    <w:rsid w:val="0017268C"/>
    <w:rsid w:val="00173B5F"/>
    <w:rsid w:val="001740D5"/>
    <w:rsid w:val="0017468A"/>
    <w:rsid w:val="00176817"/>
    <w:rsid w:val="00177140"/>
    <w:rsid w:val="00180AE5"/>
    <w:rsid w:val="001810C3"/>
    <w:rsid w:val="0018214B"/>
    <w:rsid w:val="001825B8"/>
    <w:rsid w:val="0018353C"/>
    <w:rsid w:val="001839A8"/>
    <w:rsid w:val="001842DD"/>
    <w:rsid w:val="00184CF9"/>
    <w:rsid w:val="00185111"/>
    <w:rsid w:val="00185392"/>
    <w:rsid w:val="00185D27"/>
    <w:rsid w:val="0018601D"/>
    <w:rsid w:val="001865DA"/>
    <w:rsid w:val="00186D20"/>
    <w:rsid w:val="00186D2C"/>
    <w:rsid w:val="001871AF"/>
    <w:rsid w:val="00187E70"/>
    <w:rsid w:val="00190A7C"/>
    <w:rsid w:val="00190EBA"/>
    <w:rsid w:val="001912A1"/>
    <w:rsid w:val="00191AF9"/>
    <w:rsid w:val="00192DF7"/>
    <w:rsid w:val="001930EF"/>
    <w:rsid w:val="001930F3"/>
    <w:rsid w:val="001939F2"/>
    <w:rsid w:val="00193B5D"/>
    <w:rsid w:val="0019412F"/>
    <w:rsid w:val="001945C8"/>
    <w:rsid w:val="00194A13"/>
    <w:rsid w:val="00195039"/>
    <w:rsid w:val="0019564F"/>
    <w:rsid w:val="001956AE"/>
    <w:rsid w:val="00195BB5"/>
    <w:rsid w:val="0019642A"/>
    <w:rsid w:val="001964B7"/>
    <w:rsid w:val="0019677E"/>
    <w:rsid w:val="00196A08"/>
    <w:rsid w:val="001970F4"/>
    <w:rsid w:val="0019754F"/>
    <w:rsid w:val="00197D5E"/>
    <w:rsid w:val="00197E4D"/>
    <w:rsid w:val="001A0BE4"/>
    <w:rsid w:val="001A10D0"/>
    <w:rsid w:val="001A14BA"/>
    <w:rsid w:val="001A1C34"/>
    <w:rsid w:val="001A2367"/>
    <w:rsid w:val="001A287A"/>
    <w:rsid w:val="001A2AC5"/>
    <w:rsid w:val="001A2B26"/>
    <w:rsid w:val="001A32C9"/>
    <w:rsid w:val="001A3B36"/>
    <w:rsid w:val="001A4955"/>
    <w:rsid w:val="001A4CB1"/>
    <w:rsid w:val="001A55E7"/>
    <w:rsid w:val="001A62FD"/>
    <w:rsid w:val="001A6304"/>
    <w:rsid w:val="001A6313"/>
    <w:rsid w:val="001A68AE"/>
    <w:rsid w:val="001A6D94"/>
    <w:rsid w:val="001B0364"/>
    <w:rsid w:val="001B1232"/>
    <w:rsid w:val="001B1CD1"/>
    <w:rsid w:val="001B219A"/>
    <w:rsid w:val="001B21F3"/>
    <w:rsid w:val="001B22A7"/>
    <w:rsid w:val="001B24BB"/>
    <w:rsid w:val="001B30E8"/>
    <w:rsid w:val="001B3209"/>
    <w:rsid w:val="001B3B40"/>
    <w:rsid w:val="001B3BDD"/>
    <w:rsid w:val="001B4909"/>
    <w:rsid w:val="001B4FF9"/>
    <w:rsid w:val="001B5027"/>
    <w:rsid w:val="001B571D"/>
    <w:rsid w:val="001B584E"/>
    <w:rsid w:val="001B67FE"/>
    <w:rsid w:val="001B7723"/>
    <w:rsid w:val="001C051F"/>
    <w:rsid w:val="001C0EF5"/>
    <w:rsid w:val="001C185E"/>
    <w:rsid w:val="001C1B28"/>
    <w:rsid w:val="001C20E9"/>
    <w:rsid w:val="001C2A3C"/>
    <w:rsid w:val="001C31BC"/>
    <w:rsid w:val="001C3EF5"/>
    <w:rsid w:val="001C3F6F"/>
    <w:rsid w:val="001C4155"/>
    <w:rsid w:val="001C4327"/>
    <w:rsid w:val="001C46C6"/>
    <w:rsid w:val="001C5BAF"/>
    <w:rsid w:val="001C5FAC"/>
    <w:rsid w:val="001C67C7"/>
    <w:rsid w:val="001C68CB"/>
    <w:rsid w:val="001C6B4F"/>
    <w:rsid w:val="001C6C2C"/>
    <w:rsid w:val="001C6D21"/>
    <w:rsid w:val="001C7064"/>
    <w:rsid w:val="001C72F7"/>
    <w:rsid w:val="001C7431"/>
    <w:rsid w:val="001C744A"/>
    <w:rsid w:val="001C78FE"/>
    <w:rsid w:val="001D0406"/>
    <w:rsid w:val="001D0525"/>
    <w:rsid w:val="001D0859"/>
    <w:rsid w:val="001D1C2B"/>
    <w:rsid w:val="001D248E"/>
    <w:rsid w:val="001D2893"/>
    <w:rsid w:val="001D357A"/>
    <w:rsid w:val="001D41C4"/>
    <w:rsid w:val="001D46B4"/>
    <w:rsid w:val="001D54EB"/>
    <w:rsid w:val="001D55E0"/>
    <w:rsid w:val="001D5FFB"/>
    <w:rsid w:val="001D6AB1"/>
    <w:rsid w:val="001D72D2"/>
    <w:rsid w:val="001D73CB"/>
    <w:rsid w:val="001D7699"/>
    <w:rsid w:val="001D7718"/>
    <w:rsid w:val="001E17A1"/>
    <w:rsid w:val="001E19EA"/>
    <w:rsid w:val="001E1F50"/>
    <w:rsid w:val="001E2603"/>
    <w:rsid w:val="001E473E"/>
    <w:rsid w:val="001E4CB3"/>
    <w:rsid w:val="001E50A3"/>
    <w:rsid w:val="001E5DBA"/>
    <w:rsid w:val="001E77B3"/>
    <w:rsid w:val="001E7A3E"/>
    <w:rsid w:val="001E7F31"/>
    <w:rsid w:val="001E7F77"/>
    <w:rsid w:val="001F1290"/>
    <w:rsid w:val="001F158B"/>
    <w:rsid w:val="001F17BF"/>
    <w:rsid w:val="001F186E"/>
    <w:rsid w:val="001F18AD"/>
    <w:rsid w:val="001F231E"/>
    <w:rsid w:val="001F2B91"/>
    <w:rsid w:val="001F326A"/>
    <w:rsid w:val="001F32DC"/>
    <w:rsid w:val="001F338D"/>
    <w:rsid w:val="001F35BB"/>
    <w:rsid w:val="001F4BFA"/>
    <w:rsid w:val="001F4D6D"/>
    <w:rsid w:val="001F51C7"/>
    <w:rsid w:val="001F5679"/>
    <w:rsid w:val="001F593F"/>
    <w:rsid w:val="001F64E7"/>
    <w:rsid w:val="001F7334"/>
    <w:rsid w:val="001F740C"/>
    <w:rsid w:val="001F75D5"/>
    <w:rsid w:val="001F7655"/>
    <w:rsid w:val="001F76FF"/>
    <w:rsid w:val="001F7D65"/>
    <w:rsid w:val="00200AA9"/>
    <w:rsid w:val="00201243"/>
    <w:rsid w:val="00201D8F"/>
    <w:rsid w:val="0020237D"/>
    <w:rsid w:val="002033A4"/>
    <w:rsid w:val="002038F5"/>
    <w:rsid w:val="0020416D"/>
    <w:rsid w:val="00204952"/>
    <w:rsid w:val="00205D92"/>
    <w:rsid w:val="0020605E"/>
    <w:rsid w:val="00206077"/>
    <w:rsid w:val="002064B0"/>
    <w:rsid w:val="00206E9F"/>
    <w:rsid w:val="00210516"/>
    <w:rsid w:val="00211976"/>
    <w:rsid w:val="00211AFF"/>
    <w:rsid w:val="00211FB2"/>
    <w:rsid w:val="00211FE9"/>
    <w:rsid w:val="00213BDF"/>
    <w:rsid w:val="002141C0"/>
    <w:rsid w:val="002142EB"/>
    <w:rsid w:val="0021449A"/>
    <w:rsid w:val="00214787"/>
    <w:rsid w:val="002147BC"/>
    <w:rsid w:val="0021535C"/>
    <w:rsid w:val="00215C27"/>
    <w:rsid w:val="0021699F"/>
    <w:rsid w:val="0021747A"/>
    <w:rsid w:val="002175CD"/>
    <w:rsid w:val="0021789E"/>
    <w:rsid w:val="00217A99"/>
    <w:rsid w:val="002200B0"/>
    <w:rsid w:val="00221886"/>
    <w:rsid w:val="002222FF"/>
    <w:rsid w:val="00222EA0"/>
    <w:rsid w:val="00222F03"/>
    <w:rsid w:val="002234E8"/>
    <w:rsid w:val="00223C96"/>
    <w:rsid w:val="00223D41"/>
    <w:rsid w:val="00224743"/>
    <w:rsid w:val="00224C71"/>
    <w:rsid w:val="0022589B"/>
    <w:rsid w:val="00226B23"/>
    <w:rsid w:val="00226F28"/>
    <w:rsid w:val="00227C8B"/>
    <w:rsid w:val="002304B1"/>
    <w:rsid w:val="002316FE"/>
    <w:rsid w:val="00231C90"/>
    <w:rsid w:val="00232181"/>
    <w:rsid w:val="00233498"/>
    <w:rsid w:val="00233624"/>
    <w:rsid w:val="00233C77"/>
    <w:rsid w:val="00233D89"/>
    <w:rsid w:val="002346B0"/>
    <w:rsid w:val="002348AC"/>
    <w:rsid w:val="00234C9F"/>
    <w:rsid w:val="0023566A"/>
    <w:rsid w:val="00235AB6"/>
    <w:rsid w:val="00237B64"/>
    <w:rsid w:val="0024042A"/>
    <w:rsid w:val="00240F08"/>
    <w:rsid w:val="002411FB"/>
    <w:rsid w:val="002417F3"/>
    <w:rsid w:val="00241A4C"/>
    <w:rsid w:val="0024261E"/>
    <w:rsid w:val="002430D8"/>
    <w:rsid w:val="002431EF"/>
    <w:rsid w:val="00245EF6"/>
    <w:rsid w:val="00246197"/>
    <w:rsid w:val="002465F3"/>
    <w:rsid w:val="0024689F"/>
    <w:rsid w:val="0024720C"/>
    <w:rsid w:val="00247CF9"/>
    <w:rsid w:val="002505BB"/>
    <w:rsid w:val="002510AC"/>
    <w:rsid w:val="00251AB2"/>
    <w:rsid w:val="0025288E"/>
    <w:rsid w:val="00252B17"/>
    <w:rsid w:val="00252FA7"/>
    <w:rsid w:val="00253883"/>
    <w:rsid w:val="002538BD"/>
    <w:rsid w:val="00253B46"/>
    <w:rsid w:val="002547CB"/>
    <w:rsid w:val="00254E6B"/>
    <w:rsid w:val="00255DBE"/>
    <w:rsid w:val="002560A5"/>
    <w:rsid w:val="002561C0"/>
    <w:rsid w:val="00257120"/>
    <w:rsid w:val="00257475"/>
    <w:rsid w:val="00257F05"/>
    <w:rsid w:val="002605F1"/>
    <w:rsid w:val="002608B9"/>
    <w:rsid w:val="0026182E"/>
    <w:rsid w:val="0026182F"/>
    <w:rsid w:val="0026231E"/>
    <w:rsid w:val="0026261B"/>
    <w:rsid w:val="002643F9"/>
    <w:rsid w:val="002647BF"/>
    <w:rsid w:val="002648C5"/>
    <w:rsid w:val="0026507D"/>
    <w:rsid w:val="002650FB"/>
    <w:rsid w:val="00265195"/>
    <w:rsid w:val="00265CC6"/>
    <w:rsid w:val="002661E2"/>
    <w:rsid w:val="00266831"/>
    <w:rsid w:val="0026687B"/>
    <w:rsid w:val="00267165"/>
    <w:rsid w:val="00267BD4"/>
    <w:rsid w:val="00270DF5"/>
    <w:rsid w:val="002714A1"/>
    <w:rsid w:val="002723A1"/>
    <w:rsid w:val="002728A2"/>
    <w:rsid w:val="00274E73"/>
    <w:rsid w:val="00274F9F"/>
    <w:rsid w:val="0027520D"/>
    <w:rsid w:val="00275BAD"/>
    <w:rsid w:val="0027653B"/>
    <w:rsid w:val="00276923"/>
    <w:rsid w:val="002775F6"/>
    <w:rsid w:val="00277852"/>
    <w:rsid w:val="00277BD1"/>
    <w:rsid w:val="00277BEB"/>
    <w:rsid w:val="0028019E"/>
    <w:rsid w:val="00280704"/>
    <w:rsid w:val="00280B85"/>
    <w:rsid w:val="002813B7"/>
    <w:rsid w:val="0028164E"/>
    <w:rsid w:val="00281B11"/>
    <w:rsid w:val="00281BA0"/>
    <w:rsid w:val="0028267B"/>
    <w:rsid w:val="00282A7C"/>
    <w:rsid w:val="00282ACA"/>
    <w:rsid w:val="0028303D"/>
    <w:rsid w:val="002835C6"/>
    <w:rsid w:val="00283610"/>
    <w:rsid w:val="002837BD"/>
    <w:rsid w:val="00283847"/>
    <w:rsid w:val="00283900"/>
    <w:rsid w:val="002840FA"/>
    <w:rsid w:val="00284724"/>
    <w:rsid w:val="002855DD"/>
    <w:rsid w:val="0028571C"/>
    <w:rsid w:val="002869A5"/>
    <w:rsid w:val="00287601"/>
    <w:rsid w:val="00287954"/>
    <w:rsid w:val="00290D72"/>
    <w:rsid w:val="002914C8"/>
    <w:rsid w:val="00291807"/>
    <w:rsid w:val="00291A4A"/>
    <w:rsid w:val="002922A2"/>
    <w:rsid w:val="0029305F"/>
    <w:rsid w:val="00293280"/>
    <w:rsid w:val="002939D3"/>
    <w:rsid w:val="00293C2C"/>
    <w:rsid w:val="00294ABC"/>
    <w:rsid w:val="0029605B"/>
    <w:rsid w:val="00296182"/>
    <w:rsid w:val="002977F4"/>
    <w:rsid w:val="0029787F"/>
    <w:rsid w:val="00297B7C"/>
    <w:rsid w:val="002A144F"/>
    <w:rsid w:val="002A1E32"/>
    <w:rsid w:val="002A235C"/>
    <w:rsid w:val="002A256F"/>
    <w:rsid w:val="002A294B"/>
    <w:rsid w:val="002A2A25"/>
    <w:rsid w:val="002A35F1"/>
    <w:rsid w:val="002A4C90"/>
    <w:rsid w:val="002A51AC"/>
    <w:rsid w:val="002A5BB7"/>
    <w:rsid w:val="002A6675"/>
    <w:rsid w:val="002A69E2"/>
    <w:rsid w:val="002A71AF"/>
    <w:rsid w:val="002A7385"/>
    <w:rsid w:val="002A7ADE"/>
    <w:rsid w:val="002A7BAD"/>
    <w:rsid w:val="002B0391"/>
    <w:rsid w:val="002B0BA3"/>
    <w:rsid w:val="002B0ECD"/>
    <w:rsid w:val="002B0FF8"/>
    <w:rsid w:val="002B165C"/>
    <w:rsid w:val="002B34C7"/>
    <w:rsid w:val="002B369B"/>
    <w:rsid w:val="002B3D57"/>
    <w:rsid w:val="002B4670"/>
    <w:rsid w:val="002B4B8D"/>
    <w:rsid w:val="002B4F17"/>
    <w:rsid w:val="002B5B24"/>
    <w:rsid w:val="002B5BA0"/>
    <w:rsid w:val="002B67C5"/>
    <w:rsid w:val="002B6D57"/>
    <w:rsid w:val="002B6F30"/>
    <w:rsid w:val="002B7A21"/>
    <w:rsid w:val="002C077F"/>
    <w:rsid w:val="002C0DB4"/>
    <w:rsid w:val="002C0EEF"/>
    <w:rsid w:val="002C1C90"/>
    <w:rsid w:val="002C2027"/>
    <w:rsid w:val="002C205F"/>
    <w:rsid w:val="002C2080"/>
    <w:rsid w:val="002C2B0F"/>
    <w:rsid w:val="002C2B85"/>
    <w:rsid w:val="002C2F43"/>
    <w:rsid w:val="002C36A9"/>
    <w:rsid w:val="002C3A28"/>
    <w:rsid w:val="002C54D7"/>
    <w:rsid w:val="002C5CD2"/>
    <w:rsid w:val="002C5DC7"/>
    <w:rsid w:val="002C6115"/>
    <w:rsid w:val="002C61CA"/>
    <w:rsid w:val="002C68EB"/>
    <w:rsid w:val="002C6FA0"/>
    <w:rsid w:val="002C730A"/>
    <w:rsid w:val="002C7480"/>
    <w:rsid w:val="002C7FBA"/>
    <w:rsid w:val="002D001A"/>
    <w:rsid w:val="002D013A"/>
    <w:rsid w:val="002D11C8"/>
    <w:rsid w:val="002D15EC"/>
    <w:rsid w:val="002D1E97"/>
    <w:rsid w:val="002D306B"/>
    <w:rsid w:val="002D3539"/>
    <w:rsid w:val="002D3578"/>
    <w:rsid w:val="002D3650"/>
    <w:rsid w:val="002D40C5"/>
    <w:rsid w:val="002D4BFE"/>
    <w:rsid w:val="002D4F54"/>
    <w:rsid w:val="002D5994"/>
    <w:rsid w:val="002D60C3"/>
    <w:rsid w:val="002D622C"/>
    <w:rsid w:val="002D7343"/>
    <w:rsid w:val="002D7B56"/>
    <w:rsid w:val="002D7BA3"/>
    <w:rsid w:val="002D7BBD"/>
    <w:rsid w:val="002D7C2E"/>
    <w:rsid w:val="002D7E3D"/>
    <w:rsid w:val="002E0B64"/>
    <w:rsid w:val="002E199B"/>
    <w:rsid w:val="002E20EF"/>
    <w:rsid w:val="002E21D9"/>
    <w:rsid w:val="002E285F"/>
    <w:rsid w:val="002E3EBC"/>
    <w:rsid w:val="002E40A3"/>
    <w:rsid w:val="002E4613"/>
    <w:rsid w:val="002E50D3"/>
    <w:rsid w:val="002E5374"/>
    <w:rsid w:val="002E564E"/>
    <w:rsid w:val="002E6550"/>
    <w:rsid w:val="002E704B"/>
    <w:rsid w:val="002E7258"/>
    <w:rsid w:val="002E733A"/>
    <w:rsid w:val="002E7DCD"/>
    <w:rsid w:val="002E7E84"/>
    <w:rsid w:val="002F0BA5"/>
    <w:rsid w:val="002F10EB"/>
    <w:rsid w:val="002F121B"/>
    <w:rsid w:val="002F14D8"/>
    <w:rsid w:val="002F1829"/>
    <w:rsid w:val="002F190A"/>
    <w:rsid w:val="002F21CC"/>
    <w:rsid w:val="002F2690"/>
    <w:rsid w:val="002F2C9B"/>
    <w:rsid w:val="002F3CC9"/>
    <w:rsid w:val="002F3E45"/>
    <w:rsid w:val="002F41C5"/>
    <w:rsid w:val="002F4BF7"/>
    <w:rsid w:val="002F4ED6"/>
    <w:rsid w:val="002F53C8"/>
    <w:rsid w:val="002F55D7"/>
    <w:rsid w:val="002F5675"/>
    <w:rsid w:val="002F5B76"/>
    <w:rsid w:val="002F5D46"/>
    <w:rsid w:val="002F60FD"/>
    <w:rsid w:val="002F6538"/>
    <w:rsid w:val="002F6574"/>
    <w:rsid w:val="002F685E"/>
    <w:rsid w:val="002F6E18"/>
    <w:rsid w:val="002F75F0"/>
    <w:rsid w:val="002F7DDB"/>
    <w:rsid w:val="00301CA7"/>
    <w:rsid w:val="003027CB"/>
    <w:rsid w:val="00302F1D"/>
    <w:rsid w:val="003031E6"/>
    <w:rsid w:val="00303DD9"/>
    <w:rsid w:val="00304113"/>
    <w:rsid w:val="00304729"/>
    <w:rsid w:val="003057CC"/>
    <w:rsid w:val="00305A41"/>
    <w:rsid w:val="00306731"/>
    <w:rsid w:val="00306E38"/>
    <w:rsid w:val="003074CB"/>
    <w:rsid w:val="003078D2"/>
    <w:rsid w:val="00307A2E"/>
    <w:rsid w:val="003101D8"/>
    <w:rsid w:val="00310539"/>
    <w:rsid w:val="00310652"/>
    <w:rsid w:val="00310833"/>
    <w:rsid w:val="00310D30"/>
    <w:rsid w:val="003111A2"/>
    <w:rsid w:val="003142D6"/>
    <w:rsid w:val="00315159"/>
    <w:rsid w:val="003156A1"/>
    <w:rsid w:val="00315A80"/>
    <w:rsid w:val="0031650B"/>
    <w:rsid w:val="003167A2"/>
    <w:rsid w:val="0031747B"/>
    <w:rsid w:val="00317AAB"/>
    <w:rsid w:val="00317E0A"/>
    <w:rsid w:val="003205A6"/>
    <w:rsid w:val="00320A68"/>
    <w:rsid w:val="00320B41"/>
    <w:rsid w:val="00320DF9"/>
    <w:rsid w:val="00321BD2"/>
    <w:rsid w:val="0032213D"/>
    <w:rsid w:val="0032219D"/>
    <w:rsid w:val="003223C8"/>
    <w:rsid w:val="0032252C"/>
    <w:rsid w:val="0032320B"/>
    <w:rsid w:val="00323241"/>
    <w:rsid w:val="00323305"/>
    <w:rsid w:val="00323B6C"/>
    <w:rsid w:val="00324F41"/>
    <w:rsid w:val="003251F6"/>
    <w:rsid w:val="00325EF0"/>
    <w:rsid w:val="003261EB"/>
    <w:rsid w:val="003266A1"/>
    <w:rsid w:val="0032696D"/>
    <w:rsid w:val="003271C3"/>
    <w:rsid w:val="003309DA"/>
    <w:rsid w:val="00331103"/>
    <w:rsid w:val="00331526"/>
    <w:rsid w:val="00331EEB"/>
    <w:rsid w:val="00331F3C"/>
    <w:rsid w:val="003321F1"/>
    <w:rsid w:val="003325CE"/>
    <w:rsid w:val="00332F22"/>
    <w:rsid w:val="00332F7E"/>
    <w:rsid w:val="0033318D"/>
    <w:rsid w:val="003331D6"/>
    <w:rsid w:val="00333E50"/>
    <w:rsid w:val="003349E2"/>
    <w:rsid w:val="00335D6C"/>
    <w:rsid w:val="00335F33"/>
    <w:rsid w:val="00336175"/>
    <w:rsid w:val="00336CB4"/>
    <w:rsid w:val="0033702D"/>
    <w:rsid w:val="00337255"/>
    <w:rsid w:val="00337616"/>
    <w:rsid w:val="00337CEE"/>
    <w:rsid w:val="00341540"/>
    <w:rsid w:val="00341E6D"/>
    <w:rsid w:val="00342689"/>
    <w:rsid w:val="00342C79"/>
    <w:rsid w:val="0034307F"/>
    <w:rsid w:val="00343612"/>
    <w:rsid w:val="00343981"/>
    <w:rsid w:val="00344242"/>
    <w:rsid w:val="003449A6"/>
    <w:rsid w:val="00345A33"/>
    <w:rsid w:val="00345D23"/>
    <w:rsid w:val="00345ECA"/>
    <w:rsid w:val="00346166"/>
    <w:rsid w:val="00346A80"/>
    <w:rsid w:val="00347149"/>
    <w:rsid w:val="003473AF"/>
    <w:rsid w:val="003474F4"/>
    <w:rsid w:val="003475CC"/>
    <w:rsid w:val="00347906"/>
    <w:rsid w:val="00347E2D"/>
    <w:rsid w:val="00347F41"/>
    <w:rsid w:val="00350733"/>
    <w:rsid w:val="003517E9"/>
    <w:rsid w:val="003518E5"/>
    <w:rsid w:val="00351B43"/>
    <w:rsid w:val="00351E0E"/>
    <w:rsid w:val="00352754"/>
    <w:rsid w:val="0035354A"/>
    <w:rsid w:val="003540ED"/>
    <w:rsid w:val="00354AF8"/>
    <w:rsid w:val="003559FC"/>
    <w:rsid w:val="00355BA9"/>
    <w:rsid w:val="00355EC7"/>
    <w:rsid w:val="00356113"/>
    <w:rsid w:val="00356118"/>
    <w:rsid w:val="00356387"/>
    <w:rsid w:val="003613E3"/>
    <w:rsid w:val="0036142C"/>
    <w:rsid w:val="00361F39"/>
    <w:rsid w:val="00362FC2"/>
    <w:rsid w:val="003637C9"/>
    <w:rsid w:val="00363A98"/>
    <w:rsid w:val="00363DC9"/>
    <w:rsid w:val="003641C3"/>
    <w:rsid w:val="0036453E"/>
    <w:rsid w:val="00364565"/>
    <w:rsid w:val="00364BFE"/>
    <w:rsid w:val="00364CF3"/>
    <w:rsid w:val="00365559"/>
    <w:rsid w:val="003663BE"/>
    <w:rsid w:val="00367514"/>
    <w:rsid w:val="003675AF"/>
    <w:rsid w:val="003677CA"/>
    <w:rsid w:val="00367A6D"/>
    <w:rsid w:val="003705A0"/>
    <w:rsid w:val="003705C9"/>
    <w:rsid w:val="00370793"/>
    <w:rsid w:val="003707CA"/>
    <w:rsid w:val="003711A7"/>
    <w:rsid w:val="00371A93"/>
    <w:rsid w:val="00371BF3"/>
    <w:rsid w:val="003722A2"/>
    <w:rsid w:val="00372413"/>
    <w:rsid w:val="00372EEA"/>
    <w:rsid w:val="00372FB9"/>
    <w:rsid w:val="00373232"/>
    <w:rsid w:val="0037330F"/>
    <w:rsid w:val="00373441"/>
    <w:rsid w:val="003735F9"/>
    <w:rsid w:val="003739ED"/>
    <w:rsid w:val="00373D23"/>
    <w:rsid w:val="00373FD1"/>
    <w:rsid w:val="003741FC"/>
    <w:rsid w:val="0037436B"/>
    <w:rsid w:val="00374B95"/>
    <w:rsid w:val="003753DD"/>
    <w:rsid w:val="003757B4"/>
    <w:rsid w:val="0037588C"/>
    <w:rsid w:val="00375F3A"/>
    <w:rsid w:val="00376090"/>
    <w:rsid w:val="003768D0"/>
    <w:rsid w:val="00376C76"/>
    <w:rsid w:val="0037722A"/>
    <w:rsid w:val="00377789"/>
    <w:rsid w:val="00377DDC"/>
    <w:rsid w:val="0038067F"/>
    <w:rsid w:val="00380729"/>
    <w:rsid w:val="00380B88"/>
    <w:rsid w:val="003810CB"/>
    <w:rsid w:val="0038174F"/>
    <w:rsid w:val="003819FC"/>
    <w:rsid w:val="00382C56"/>
    <w:rsid w:val="00382E73"/>
    <w:rsid w:val="00383F91"/>
    <w:rsid w:val="003844D4"/>
    <w:rsid w:val="00384754"/>
    <w:rsid w:val="003849A5"/>
    <w:rsid w:val="00384DD7"/>
    <w:rsid w:val="00384EDD"/>
    <w:rsid w:val="00386010"/>
    <w:rsid w:val="00386C50"/>
    <w:rsid w:val="00387421"/>
    <w:rsid w:val="00387FEA"/>
    <w:rsid w:val="00390530"/>
    <w:rsid w:val="003908E1"/>
    <w:rsid w:val="00391D41"/>
    <w:rsid w:val="00391EAA"/>
    <w:rsid w:val="003921FB"/>
    <w:rsid w:val="0039238A"/>
    <w:rsid w:val="0039301C"/>
    <w:rsid w:val="003936AF"/>
    <w:rsid w:val="00393FDB"/>
    <w:rsid w:val="00394E6A"/>
    <w:rsid w:val="00394F24"/>
    <w:rsid w:val="003954DF"/>
    <w:rsid w:val="00395A72"/>
    <w:rsid w:val="00395C1F"/>
    <w:rsid w:val="00396E68"/>
    <w:rsid w:val="0039743A"/>
    <w:rsid w:val="003A0E1B"/>
    <w:rsid w:val="003A0E3F"/>
    <w:rsid w:val="003A0FC4"/>
    <w:rsid w:val="003A1571"/>
    <w:rsid w:val="003A1873"/>
    <w:rsid w:val="003A19C7"/>
    <w:rsid w:val="003A2BDD"/>
    <w:rsid w:val="003A2FB2"/>
    <w:rsid w:val="003A34AF"/>
    <w:rsid w:val="003A435A"/>
    <w:rsid w:val="003A4915"/>
    <w:rsid w:val="003A57B9"/>
    <w:rsid w:val="003A5EFE"/>
    <w:rsid w:val="003A665F"/>
    <w:rsid w:val="003A67E4"/>
    <w:rsid w:val="003A6FE1"/>
    <w:rsid w:val="003A743B"/>
    <w:rsid w:val="003A75D8"/>
    <w:rsid w:val="003A7EAB"/>
    <w:rsid w:val="003B0F5F"/>
    <w:rsid w:val="003B1175"/>
    <w:rsid w:val="003B18B6"/>
    <w:rsid w:val="003B1B2C"/>
    <w:rsid w:val="003B24A8"/>
    <w:rsid w:val="003B2D1C"/>
    <w:rsid w:val="003B2D5E"/>
    <w:rsid w:val="003B2E21"/>
    <w:rsid w:val="003B330D"/>
    <w:rsid w:val="003B353A"/>
    <w:rsid w:val="003B3ADC"/>
    <w:rsid w:val="003B464C"/>
    <w:rsid w:val="003B4BA9"/>
    <w:rsid w:val="003B4EFE"/>
    <w:rsid w:val="003B5569"/>
    <w:rsid w:val="003B5C36"/>
    <w:rsid w:val="003B64FA"/>
    <w:rsid w:val="003B660F"/>
    <w:rsid w:val="003B66A4"/>
    <w:rsid w:val="003B6EB5"/>
    <w:rsid w:val="003B79E6"/>
    <w:rsid w:val="003C11D1"/>
    <w:rsid w:val="003C1F7D"/>
    <w:rsid w:val="003C206F"/>
    <w:rsid w:val="003C42DB"/>
    <w:rsid w:val="003C4446"/>
    <w:rsid w:val="003C4E69"/>
    <w:rsid w:val="003C56F5"/>
    <w:rsid w:val="003C574E"/>
    <w:rsid w:val="003C5E00"/>
    <w:rsid w:val="003C680E"/>
    <w:rsid w:val="003C6F60"/>
    <w:rsid w:val="003C71F1"/>
    <w:rsid w:val="003C72E6"/>
    <w:rsid w:val="003C750C"/>
    <w:rsid w:val="003D1F5A"/>
    <w:rsid w:val="003D1F61"/>
    <w:rsid w:val="003D2B09"/>
    <w:rsid w:val="003D2C54"/>
    <w:rsid w:val="003D3E8F"/>
    <w:rsid w:val="003D3F79"/>
    <w:rsid w:val="003D3FB9"/>
    <w:rsid w:val="003D433A"/>
    <w:rsid w:val="003D4343"/>
    <w:rsid w:val="003D4A00"/>
    <w:rsid w:val="003D6298"/>
    <w:rsid w:val="003D67C5"/>
    <w:rsid w:val="003D699D"/>
    <w:rsid w:val="003D6B6F"/>
    <w:rsid w:val="003D6E3A"/>
    <w:rsid w:val="003D71AB"/>
    <w:rsid w:val="003D7BDE"/>
    <w:rsid w:val="003E05D2"/>
    <w:rsid w:val="003E0D87"/>
    <w:rsid w:val="003E17A4"/>
    <w:rsid w:val="003E190A"/>
    <w:rsid w:val="003E1D8C"/>
    <w:rsid w:val="003E1E3A"/>
    <w:rsid w:val="003E2389"/>
    <w:rsid w:val="003E28D9"/>
    <w:rsid w:val="003E49C3"/>
    <w:rsid w:val="003E5ECE"/>
    <w:rsid w:val="003E66D3"/>
    <w:rsid w:val="003E6D6B"/>
    <w:rsid w:val="003E7065"/>
    <w:rsid w:val="003F0261"/>
    <w:rsid w:val="003F0D83"/>
    <w:rsid w:val="003F213E"/>
    <w:rsid w:val="003F2417"/>
    <w:rsid w:val="003F2571"/>
    <w:rsid w:val="003F25CB"/>
    <w:rsid w:val="003F2D86"/>
    <w:rsid w:val="003F3838"/>
    <w:rsid w:val="003F3C5B"/>
    <w:rsid w:val="003F4114"/>
    <w:rsid w:val="003F4354"/>
    <w:rsid w:val="003F44BB"/>
    <w:rsid w:val="003F4765"/>
    <w:rsid w:val="003F4885"/>
    <w:rsid w:val="003F49DB"/>
    <w:rsid w:val="003F4FDA"/>
    <w:rsid w:val="003F515E"/>
    <w:rsid w:val="003F5523"/>
    <w:rsid w:val="003F5850"/>
    <w:rsid w:val="003F5C2B"/>
    <w:rsid w:val="003F6A0F"/>
    <w:rsid w:val="003F6C36"/>
    <w:rsid w:val="003F6C57"/>
    <w:rsid w:val="003F6EDB"/>
    <w:rsid w:val="003F6FCF"/>
    <w:rsid w:val="003F71D1"/>
    <w:rsid w:val="003F72D9"/>
    <w:rsid w:val="003F7626"/>
    <w:rsid w:val="003F7DE5"/>
    <w:rsid w:val="00400364"/>
    <w:rsid w:val="004005A1"/>
    <w:rsid w:val="00400A72"/>
    <w:rsid w:val="00400F79"/>
    <w:rsid w:val="0040183D"/>
    <w:rsid w:val="0040229B"/>
    <w:rsid w:val="004027B6"/>
    <w:rsid w:val="00403762"/>
    <w:rsid w:val="00403B3A"/>
    <w:rsid w:val="00404248"/>
    <w:rsid w:val="00404B5E"/>
    <w:rsid w:val="00404B67"/>
    <w:rsid w:val="00404E1B"/>
    <w:rsid w:val="0040567F"/>
    <w:rsid w:val="004063F3"/>
    <w:rsid w:val="004065B8"/>
    <w:rsid w:val="0040790D"/>
    <w:rsid w:val="00410392"/>
    <w:rsid w:val="0041078F"/>
    <w:rsid w:val="00410835"/>
    <w:rsid w:val="004109EB"/>
    <w:rsid w:val="0041176A"/>
    <w:rsid w:val="00411DEE"/>
    <w:rsid w:val="004120A7"/>
    <w:rsid w:val="00412411"/>
    <w:rsid w:val="00412A92"/>
    <w:rsid w:val="00413969"/>
    <w:rsid w:val="00413EE1"/>
    <w:rsid w:val="0041406C"/>
    <w:rsid w:val="004144E6"/>
    <w:rsid w:val="004149B4"/>
    <w:rsid w:val="00414A3C"/>
    <w:rsid w:val="004155D6"/>
    <w:rsid w:val="00415673"/>
    <w:rsid w:val="00415E6E"/>
    <w:rsid w:val="0041643E"/>
    <w:rsid w:val="004166D5"/>
    <w:rsid w:val="00416F5B"/>
    <w:rsid w:val="00417174"/>
    <w:rsid w:val="0041735C"/>
    <w:rsid w:val="00417399"/>
    <w:rsid w:val="00417E5F"/>
    <w:rsid w:val="004207AF"/>
    <w:rsid w:val="00420825"/>
    <w:rsid w:val="004211FF"/>
    <w:rsid w:val="00421434"/>
    <w:rsid w:val="00421A27"/>
    <w:rsid w:val="00421E43"/>
    <w:rsid w:val="00422278"/>
    <w:rsid w:val="00422AED"/>
    <w:rsid w:val="0042306B"/>
    <w:rsid w:val="00423152"/>
    <w:rsid w:val="00423783"/>
    <w:rsid w:val="00424825"/>
    <w:rsid w:val="004248C3"/>
    <w:rsid w:val="00425265"/>
    <w:rsid w:val="00425583"/>
    <w:rsid w:val="0042560A"/>
    <w:rsid w:val="00425BC9"/>
    <w:rsid w:val="0042654A"/>
    <w:rsid w:val="004265A8"/>
    <w:rsid w:val="0042665F"/>
    <w:rsid w:val="00426878"/>
    <w:rsid w:val="0042688A"/>
    <w:rsid w:val="00427410"/>
    <w:rsid w:val="004274A1"/>
    <w:rsid w:val="00430521"/>
    <w:rsid w:val="0043071E"/>
    <w:rsid w:val="004307F1"/>
    <w:rsid w:val="00430F6B"/>
    <w:rsid w:val="004315E0"/>
    <w:rsid w:val="00431F54"/>
    <w:rsid w:val="00431F7C"/>
    <w:rsid w:val="0043230F"/>
    <w:rsid w:val="0043274A"/>
    <w:rsid w:val="00432895"/>
    <w:rsid w:val="00432C4D"/>
    <w:rsid w:val="00432ED1"/>
    <w:rsid w:val="0043357C"/>
    <w:rsid w:val="00433EFA"/>
    <w:rsid w:val="0043412C"/>
    <w:rsid w:val="004349AD"/>
    <w:rsid w:val="004358A6"/>
    <w:rsid w:val="00435C0F"/>
    <w:rsid w:val="00435E1B"/>
    <w:rsid w:val="004363E1"/>
    <w:rsid w:val="004367BC"/>
    <w:rsid w:val="00436883"/>
    <w:rsid w:val="00436A24"/>
    <w:rsid w:val="004371AF"/>
    <w:rsid w:val="00437429"/>
    <w:rsid w:val="004400FC"/>
    <w:rsid w:val="00440A1A"/>
    <w:rsid w:val="00440F3A"/>
    <w:rsid w:val="00442E3D"/>
    <w:rsid w:val="00444209"/>
    <w:rsid w:val="00444D25"/>
    <w:rsid w:val="0044548A"/>
    <w:rsid w:val="00445DB3"/>
    <w:rsid w:val="00446247"/>
    <w:rsid w:val="00446EBC"/>
    <w:rsid w:val="00447212"/>
    <w:rsid w:val="00447725"/>
    <w:rsid w:val="004478B7"/>
    <w:rsid w:val="00450724"/>
    <w:rsid w:val="00450FEE"/>
    <w:rsid w:val="00451DE0"/>
    <w:rsid w:val="00451F4E"/>
    <w:rsid w:val="004521A6"/>
    <w:rsid w:val="004525FA"/>
    <w:rsid w:val="004526E0"/>
    <w:rsid w:val="00454007"/>
    <w:rsid w:val="00454551"/>
    <w:rsid w:val="00454ABB"/>
    <w:rsid w:val="00454C58"/>
    <w:rsid w:val="00455A5C"/>
    <w:rsid w:val="004562D7"/>
    <w:rsid w:val="0045657F"/>
    <w:rsid w:val="00456BC8"/>
    <w:rsid w:val="004573A5"/>
    <w:rsid w:val="0045754F"/>
    <w:rsid w:val="00457580"/>
    <w:rsid w:val="00457696"/>
    <w:rsid w:val="004576E6"/>
    <w:rsid w:val="00457D9E"/>
    <w:rsid w:val="00457F2F"/>
    <w:rsid w:val="0046047B"/>
    <w:rsid w:val="00460A4C"/>
    <w:rsid w:val="00460C68"/>
    <w:rsid w:val="00462217"/>
    <w:rsid w:val="00462535"/>
    <w:rsid w:val="00462CEE"/>
    <w:rsid w:val="004639F3"/>
    <w:rsid w:val="00463DB6"/>
    <w:rsid w:val="00463EB9"/>
    <w:rsid w:val="00463F83"/>
    <w:rsid w:val="0046432E"/>
    <w:rsid w:val="004644BD"/>
    <w:rsid w:val="0046494F"/>
    <w:rsid w:val="00464B28"/>
    <w:rsid w:val="00464B40"/>
    <w:rsid w:val="00465ACE"/>
    <w:rsid w:val="004705BB"/>
    <w:rsid w:val="00470C92"/>
    <w:rsid w:val="00470D16"/>
    <w:rsid w:val="004710B6"/>
    <w:rsid w:val="004717ED"/>
    <w:rsid w:val="004732AC"/>
    <w:rsid w:val="0047350E"/>
    <w:rsid w:val="00473DFD"/>
    <w:rsid w:val="00475DA6"/>
    <w:rsid w:val="004763A1"/>
    <w:rsid w:val="00476835"/>
    <w:rsid w:val="00476ADD"/>
    <w:rsid w:val="00477BCD"/>
    <w:rsid w:val="00480522"/>
    <w:rsid w:val="0048087A"/>
    <w:rsid w:val="00480A6B"/>
    <w:rsid w:val="00481217"/>
    <w:rsid w:val="004818BB"/>
    <w:rsid w:val="00481A43"/>
    <w:rsid w:val="00482247"/>
    <w:rsid w:val="00482926"/>
    <w:rsid w:val="00482993"/>
    <w:rsid w:val="00482EA7"/>
    <w:rsid w:val="0048339D"/>
    <w:rsid w:val="00484B28"/>
    <w:rsid w:val="004850E5"/>
    <w:rsid w:val="004866F7"/>
    <w:rsid w:val="00486ECA"/>
    <w:rsid w:val="004870E1"/>
    <w:rsid w:val="00487277"/>
    <w:rsid w:val="00487655"/>
    <w:rsid w:val="00487C88"/>
    <w:rsid w:val="004903FE"/>
    <w:rsid w:val="00491306"/>
    <w:rsid w:val="00491E69"/>
    <w:rsid w:val="00492838"/>
    <w:rsid w:val="00492A89"/>
    <w:rsid w:val="00494406"/>
    <w:rsid w:val="00494948"/>
    <w:rsid w:val="00495F92"/>
    <w:rsid w:val="004964E0"/>
    <w:rsid w:val="00496B7F"/>
    <w:rsid w:val="00496FF2"/>
    <w:rsid w:val="00497D21"/>
    <w:rsid w:val="00497D5B"/>
    <w:rsid w:val="004A054C"/>
    <w:rsid w:val="004A1530"/>
    <w:rsid w:val="004A1CD8"/>
    <w:rsid w:val="004A1DC9"/>
    <w:rsid w:val="004A270B"/>
    <w:rsid w:val="004A28F2"/>
    <w:rsid w:val="004A33CE"/>
    <w:rsid w:val="004A368A"/>
    <w:rsid w:val="004A3CAE"/>
    <w:rsid w:val="004A4358"/>
    <w:rsid w:val="004A4485"/>
    <w:rsid w:val="004A4B0C"/>
    <w:rsid w:val="004A4DD9"/>
    <w:rsid w:val="004A587F"/>
    <w:rsid w:val="004A5CD9"/>
    <w:rsid w:val="004A6039"/>
    <w:rsid w:val="004A64D2"/>
    <w:rsid w:val="004B0650"/>
    <w:rsid w:val="004B0766"/>
    <w:rsid w:val="004B096B"/>
    <w:rsid w:val="004B0E61"/>
    <w:rsid w:val="004B1361"/>
    <w:rsid w:val="004B142C"/>
    <w:rsid w:val="004B14BF"/>
    <w:rsid w:val="004B1988"/>
    <w:rsid w:val="004B304E"/>
    <w:rsid w:val="004B3F7A"/>
    <w:rsid w:val="004B4413"/>
    <w:rsid w:val="004B49FC"/>
    <w:rsid w:val="004B54DF"/>
    <w:rsid w:val="004B60E0"/>
    <w:rsid w:val="004B75D7"/>
    <w:rsid w:val="004B7B74"/>
    <w:rsid w:val="004C041B"/>
    <w:rsid w:val="004C051A"/>
    <w:rsid w:val="004C065E"/>
    <w:rsid w:val="004C1163"/>
    <w:rsid w:val="004C1449"/>
    <w:rsid w:val="004C16AB"/>
    <w:rsid w:val="004C19A0"/>
    <w:rsid w:val="004C23AD"/>
    <w:rsid w:val="004C2D18"/>
    <w:rsid w:val="004C2E9D"/>
    <w:rsid w:val="004C2ECD"/>
    <w:rsid w:val="004C42C6"/>
    <w:rsid w:val="004C5C71"/>
    <w:rsid w:val="004C5F54"/>
    <w:rsid w:val="004C6039"/>
    <w:rsid w:val="004C6979"/>
    <w:rsid w:val="004C6D08"/>
    <w:rsid w:val="004C703B"/>
    <w:rsid w:val="004D063B"/>
    <w:rsid w:val="004D094B"/>
    <w:rsid w:val="004D0951"/>
    <w:rsid w:val="004D18BD"/>
    <w:rsid w:val="004D1969"/>
    <w:rsid w:val="004D2ADD"/>
    <w:rsid w:val="004D2E42"/>
    <w:rsid w:val="004D321F"/>
    <w:rsid w:val="004D4092"/>
    <w:rsid w:val="004D48DA"/>
    <w:rsid w:val="004D61BA"/>
    <w:rsid w:val="004D6330"/>
    <w:rsid w:val="004D641A"/>
    <w:rsid w:val="004D6856"/>
    <w:rsid w:val="004D6D00"/>
    <w:rsid w:val="004E0873"/>
    <w:rsid w:val="004E1437"/>
    <w:rsid w:val="004E1F48"/>
    <w:rsid w:val="004E393C"/>
    <w:rsid w:val="004E3A7A"/>
    <w:rsid w:val="004E4371"/>
    <w:rsid w:val="004E456A"/>
    <w:rsid w:val="004E46D5"/>
    <w:rsid w:val="004E4848"/>
    <w:rsid w:val="004E543B"/>
    <w:rsid w:val="004E5699"/>
    <w:rsid w:val="004E7A0C"/>
    <w:rsid w:val="004E7BA0"/>
    <w:rsid w:val="004F00B2"/>
    <w:rsid w:val="004F1453"/>
    <w:rsid w:val="004F148E"/>
    <w:rsid w:val="004F257A"/>
    <w:rsid w:val="004F3175"/>
    <w:rsid w:val="004F3751"/>
    <w:rsid w:val="004F4D85"/>
    <w:rsid w:val="004F5BA9"/>
    <w:rsid w:val="004F6C92"/>
    <w:rsid w:val="005007FE"/>
    <w:rsid w:val="005011F0"/>
    <w:rsid w:val="00502E8F"/>
    <w:rsid w:val="0050327E"/>
    <w:rsid w:val="0050484D"/>
    <w:rsid w:val="00504D39"/>
    <w:rsid w:val="00504E98"/>
    <w:rsid w:val="00504FF1"/>
    <w:rsid w:val="00505131"/>
    <w:rsid w:val="005058A7"/>
    <w:rsid w:val="005058D4"/>
    <w:rsid w:val="00506DB0"/>
    <w:rsid w:val="00506E5C"/>
    <w:rsid w:val="0051058F"/>
    <w:rsid w:val="0051099D"/>
    <w:rsid w:val="00512094"/>
    <w:rsid w:val="00512E48"/>
    <w:rsid w:val="005132E0"/>
    <w:rsid w:val="00513575"/>
    <w:rsid w:val="00513B73"/>
    <w:rsid w:val="00513F6B"/>
    <w:rsid w:val="005140C5"/>
    <w:rsid w:val="0051484F"/>
    <w:rsid w:val="00514ABA"/>
    <w:rsid w:val="00515062"/>
    <w:rsid w:val="00516975"/>
    <w:rsid w:val="005176DF"/>
    <w:rsid w:val="005201B8"/>
    <w:rsid w:val="0052038C"/>
    <w:rsid w:val="005205EA"/>
    <w:rsid w:val="00520BDC"/>
    <w:rsid w:val="00520E77"/>
    <w:rsid w:val="00521379"/>
    <w:rsid w:val="0052183E"/>
    <w:rsid w:val="00521942"/>
    <w:rsid w:val="00521A04"/>
    <w:rsid w:val="00521E01"/>
    <w:rsid w:val="00522465"/>
    <w:rsid w:val="00522913"/>
    <w:rsid w:val="00522B1F"/>
    <w:rsid w:val="00523011"/>
    <w:rsid w:val="005231BE"/>
    <w:rsid w:val="00523745"/>
    <w:rsid w:val="00523A2E"/>
    <w:rsid w:val="00524783"/>
    <w:rsid w:val="00524A47"/>
    <w:rsid w:val="005252F8"/>
    <w:rsid w:val="00525F21"/>
    <w:rsid w:val="00526796"/>
    <w:rsid w:val="00526C12"/>
    <w:rsid w:val="0053013C"/>
    <w:rsid w:val="00530478"/>
    <w:rsid w:val="00530585"/>
    <w:rsid w:val="005306EC"/>
    <w:rsid w:val="00531745"/>
    <w:rsid w:val="005321FA"/>
    <w:rsid w:val="005339FA"/>
    <w:rsid w:val="00533BB4"/>
    <w:rsid w:val="0053431A"/>
    <w:rsid w:val="00534AE3"/>
    <w:rsid w:val="00534F06"/>
    <w:rsid w:val="0053510F"/>
    <w:rsid w:val="0053516C"/>
    <w:rsid w:val="00535D2B"/>
    <w:rsid w:val="00536324"/>
    <w:rsid w:val="00536806"/>
    <w:rsid w:val="00536E37"/>
    <w:rsid w:val="00537009"/>
    <w:rsid w:val="00537D7B"/>
    <w:rsid w:val="00540325"/>
    <w:rsid w:val="005407DF"/>
    <w:rsid w:val="00541ED9"/>
    <w:rsid w:val="00541F3A"/>
    <w:rsid w:val="00542154"/>
    <w:rsid w:val="00542363"/>
    <w:rsid w:val="00543C10"/>
    <w:rsid w:val="00543E43"/>
    <w:rsid w:val="00544298"/>
    <w:rsid w:val="0054434E"/>
    <w:rsid w:val="00544BC6"/>
    <w:rsid w:val="0054548D"/>
    <w:rsid w:val="005455B8"/>
    <w:rsid w:val="00545D93"/>
    <w:rsid w:val="00545E90"/>
    <w:rsid w:val="0054653B"/>
    <w:rsid w:val="005467C9"/>
    <w:rsid w:val="005475C1"/>
    <w:rsid w:val="00547D84"/>
    <w:rsid w:val="00547F29"/>
    <w:rsid w:val="00547FA8"/>
    <w:rsid w:val="0055020D"/>
    <w:rsid w:val="00550902"/>
    <w:rsid w:val="00551054"/>
    <w:rsid w:val="00551B13"/>
    <w:rsid w:val="00551D06"/>
    <w:rsid w:val="0055293C"/>
    <w:rsid w:val="00552A0A"/>
    <w:rsid w:val="00552C79"/>
    <w:rsid w:val="005537E8"/>
    <w:rsid w:val="00553986"/>
    <w:rsid w:val="00553E09"/>
    <w:rsid w:val="00554802"/>
    <w:rsid w:val="00554DFF"/>
    <w:rsid w:val="00554F58"/>
    <w:rsid w:val="00555181"/>
    <w:rsid w:val="005552ED"/>
    <w:rsid w:val="00555788"/>
    <w:rsid w:val="0055595D"/>
    <w:rsid w:val="00556836"/>
    <w:rsid w:val="00557847"/>
    <w:rsid w:val="00557EE6"/>
    <w:rsid w:val="00560232"/>
    <w:rsid w:val="005602AF"/>
    <w:rsid w:val="00560929"/>
    <w:rsid w:val="005619C6"/>
    <w:rsid w:val="00561A07"/>
    <w:rsid w:val="00561AF9"/>
    <w:rsid w:val="00561CF3"/>
    <w:rsid w:val="005622C6"/>
    <w:rsid w:val="0056248F"/>
    <w:rsid w:val="005628F5"/>
    <w:rsid w:val="00562B72"/>
    <w:rsid w:val="00563031"/>
    <w:rsid w:val="00564AD3"/>
    <w:rsid w:val="0056588D"/>
    <w:rsid w:val="00565BCB"/>
    <w:rsid w:val="0056618E"/>
    <w:rsid w:val="005665BC"/>
    <w:rsid w:val="00567374"/>
    <w:rsid w:val="00567CD6"/>
    <w:rsid w:val="005702D7"/>
    <w:rsid w:val="00570759"/>
    <w:rsid w:val="00571A92"/>
    <w:rsid w:val="00571AC0"/>
    <w:rsid w:val="005729C1"/>
    <w:rsid w:val="00572B8C"/>
    <w:rsid w:val="00572E40"/>
    <w:rsid w:val="00573088"/>
    <w:rsid w:val="005737D3"/>
    <w:rsid w:val="00573AAA"/>
    <w:rsid w:val="00573B85"/>
    <w:rsid w:val="00573D18"/>
    <w:rsid w:val="005748FE"/>
    <w:rsid w:val="00574A79"/>
    <w:rsid w:val="00574C09"/>
    <w:rsid w:val="005759EC"/>
    <w:rsid w:val="00575A93"/>
    <w:rsid w:val="00575BF1"/>
    <w:rsid w:val="00576D74"/>
    <w:rsid w:val="00576D98"/>
    <w:rsid w:val="00577F09"/>
    <w:rsid w:val="0058027E"/>
    <w:rsid w:val="005807C4"/>
    <w:rsid w:val="0058137D"/>
    <w:rsid w:val="0058163F"/>
    <w:rsid w:val="0058207E"/>
    <w:rsid w:val="005826C2"/>
    <w:rsid w:val="0058310C"/>
    <w:rsid w:val="00584857"/>
    <w:rsid w:val="005848CF"/>
    <w:rsid w:val="00584E9E"/>
    <w:rsid w:val="005853DE"/>
    <w:rsid w:val="005855F2"/>
    <w:rsid w:val="005856CF"/>
    <w:rsid w:val="00585A60"/>
    <w:rsid w:val="00585BA9"/>
    <w:rsid w:val="00585D19"/>
    <w:rsid w:val="005867D4"/>
    <w:rsid w:val="005867E6"/>
    <w:rsid w:val="005875A2"/>
    <w:rsid w:val="00587886"/>
    <w:rsid w:val="00587A1F"/>
    <w:rsid w:val="00590BBB"/>
    <w:rsid w:val="0059115E"/>
    <w:rsid w:val="0059129F"/>
    <w:rsid w:val="00591619"/>
    <w:rsid w:val="00591AD2"/>
    <w:rsid w:val="00591B27"/>
    <w:rsid w:val="00591C00"/>
    <w:rsid w:val="00591D97"/>
    <w:rsid w:val="00591DE5"/>
    <w:rsid w:val="005921C3"/>
    <w:rsid w:val="00592A8E"/>
    <w:rsid w:val="00592C32"/>
    <w:rsid w:val="00593967"/>
    <w:rsid w:val="00594289"/>
    <w:rsid w:val="00595045"/>
    <w:rsid w:val="005952CB"/>
    <w:rsid w:val="00596146"/>
    <w:rsid w:val="0059641A"/>
    <w:rsid w:val="00596984"/>
    <w:rsid w:val="00597A73"/>
    <w:rsid w:val="005A0678"/>
    <w:rsid w:val="005A0EEE"/>
    <w:rsid w:val="005A0F91"/>
    <w:rsid w:val="005A145F"/>
    <w:rsid w:val="005A1649"/>
    <w:rsid w:val="005A1C08"/>
    <w:rsid w:val="005A27F7"/>
    <w:rsid w:val="005A28FB"/>
    <w:rsid w:val="005A2B15"/>
    <w:rsid w:val="005A3922"/>
    <w:rsid w:val="005A40CF"/>
    <w:rsid w:val="005A5299"/>
    <w:rsid w:val="005A55AB"/>
    <w:rsid w:val="005A5A25"/>
    <w:rsid w:val="005A5A46"/>
    <w:rsid w:val="005A5A9E"/>
    <w:rsid w:val="005A617B"/>
    <w:rsid w:val="005A742B"/>
    <w:rsid w:val="005A78F8"/>
    <w:rsid w:val="005B0CA6"/>
    <w:rsid w:val="005B13C4"/>
    <w:rsid w:val="005B1F9A"/>
    <w:rsid w:val="005B222B"/>
    <w:rsid w:val="005B2A2A"/>
    <w:rsid w:val="005B2AD4"/>
    <w:rsid w:val="005B30E4"/>
    <w:rsid w:val="005B331A"/>
    <w:rsid w:val="005B34DC"/>
    <w:rsid w:val="005B3F8A"/>
    <w:rsid w:val="005B3FE1"/>
    <w:rsid w:val="005B4CBF"/>
    <w:rsid w:val="005B5538"/>
    <w:rsid w:val="005B5DE3"/>
    <w:rsid w:val="005B5ED2"/>
    <w:rsid w:val="005B61DE"/>
    <w:rsid w:val="005B62C8"/>
    <w:rsid w:val="005B6A85"/>
    <w:rsid w:val="005B7466"/>
    <w:rsid w:val="005B74FA"/>
    <w:rsid w:val="005B7C50"/>
    <w:rsid w:val="005C0015"/>
    <w:rsid w:val="005C09C8"/>
    <w:rsid w:val="005C0EFF"/>
    <w:rsid w:val="005C1072"/>
    <w:rsid w:val="005C11B9"/>
    <w:rsid w:val="005C1AAD"/>
    <w:rsid w:val="005C1AC7"/>
    <w:rsid w:val="005C1ECC"/>
    <w:rsid w:val="005C2089"/>
    <w:rsid w:val="005C350F"/>
    <w:rsid w:val="005C3861"/>
    <w:rsid w:val="005C5833"/>
    <w:rsid w:val="005C60FE"/>
    <w:rsid w:val="005C6B95"/>
    <w:rsid w:val="005C724F"/>
    <w:rsid w:val="005C7612"/>
    <w:rsid w:val="005C7F3D"/>
    <w:rsid w:val="005D0369"/>
    <w:rsid w:val="005D0665"/>
    <w:rsid w:val="005D0EE3"/>
    <w:rsid w:val="005D1195"/>
    <w:rsid w:val="005D1CAB"/>
    <w:rsid w:val="005D2B00"/>
    <w:rsid w:val="005D2E13"/>
    <w:rsid w:val="005D325B"/>
    <w:rsid w:val="005D35AB"/>
    <w:rsid w:val="005D376B"/>
    <w:rsid w:val="005D3DF3"/>
    <w:rsid w:val="005D48FC"/>
    <w:rsid w:val="005D4C1E"/>
    <w:rsid w:val="005D4D31"/>
    <w:rsid w:val="005D5C64"/>
    <w:rsid w:val="005D5CC3"/>
    <w:rsid w:val="005D5D66"/>
    <w:rsid w:val="005D6492"/>
    <w:rsid w:val="005D65EC"/>
    <w:rsid w:val="005D676E"/>
    <w:rsid w:val="005D68F7"/>
    <w:rsid w:val="005D6C50"/>
    <w:rsid w:val="005D76E6"/>
    <w:rsid w:val="005E029D"/>
    <w:rsid w:val="005E06E3"/>
    <w:rsid w:val="005E0840"/>
    <w:rsid w:val="005E0AA5"/>
    <w:rsid w:val="005E1130"/>
    <w:rsid w:val="005E157E"/>
    <w:rsid w:val="005E20CF"/>
    <w:rsid w:val="005E20FD"/>
    <w:rsid w:val="005E2986"/>
    <w:rsid w:val="005E3808"/>
    <w:rsid w:val="005E3B39"/>
    <w:rsid w:val="005E4315"/>
    <w:rsid w:val="005E4FB1"/>
    <w:rsid w:val="005E54D7"/>
    <w:rsid w:val="005E6096"/>
    <w:rsid w:val="005E7CD5"/>
    <w:rsid w:val="005F007E"/>
    <w:rsid w:val="005F053E"/>
    <w:rsid w:val="005F0776"/>
    <w:rsid w:val="005F0B67"/>
    <w:rsid w:val="005F0F68"/>
    <w:rsid w:val="005F1047"/>
    <w:rsid w:val="005F159C"/>
    <w:rsid w:val="005F1AAE"/>
    <w:rsid w:val="005F20FB"/>
    <w:rsid w:val="005F26B9"/>
    <w:rsid w:val="005F3B9E"/>
    <w:rsid w:val="005F3D38"/>
    <w:rsid w:val="005F4346"/>
    <w:rsid w:val="005F4644"/>
    <w:rsid w:val="005F5B55"/>
    <w:rsid w:val="005F63F5"/>
    <w:rsid w:val="005F67BA"/>
    <w:rsid w:val="005F752D"/>
    <w:rsid w:val="005F7F24"/>
    <w:rsid w:val="0060033C"/>
    <w:rsid w:val="006005A9"/>
    <w:rsid w:val="00600888"/>
    <w:rsid w:val="006009B5"/>
    <w:rsid w:val="00600D0E"/>
    <w:rsid w:val="00601064"/>
    <w:rsid w:val="0060148A"/>
    <w:rsid w:val="006018D6"/>
    <w:rsid w:val="006018E9"/>
    <w:rsid w:val="00601AF2"/>
    <w:rsid w:val="00602B19"/>
    <w:rsid w:val="00603705"/>
    <w:rsid w:val="0060402D"/>
    <w:rsid w:val="006041D0"/>
    <w:rsid w:val="0060520A"/>
    <w:rsid w:val="00605386"/>
    <w:rsid w:val="0060543A"/>
    <w:rsid w:val="00605FB9"/>
    <w:rsid w:val="0060705E"/>
    <w:rsid w:val="00607A98"/>
    <w:rsid w:val="006105AB"/>
    <w:rsid w:val="00610B2B"/>
    <w:rsid w:val="00610EEA"/>
    <w:rsid w:val="00611404"/>
    <w:rsid w:val="00611687"/>
    <w:rsid w:val="006116DF"/>
    <w:rsid w:val="00611E47"/>
    <w:rsid w:val="006125FA"/>
    <w:rsid w:val="00612795"/>
    <w:rsid w:val="00612AD8"/>
    <w:rsid w:val="00612C39"/>
    <w:rsid w:val="006131F9"/>
    <w:rsid w:val="0061323C"/>
    <w:rsid w:val="006134B6"/>
    <w:rsid w:val="006137A0"/>
    <w:rsid w:val="00613AAA"/>
    <w:rsid w:val="00613B6E"/>
    <w:rsid w:val="00613C03"/>
    <w:rsid w:val="0061486B"/>
    <w:rsid w:val="006156E9"/>
    <w:rsid w:val="00616A56"/>
    <w:rsid w:val="00617140"/>
    <w:rsid w:val="00617406"/>
    <w:rsid w:val="0061788D"/>
    <w:rsid w:val="00620B16"/>
    <w:rsid w:val="00621BC9"/>
    <w:rsid w:val="00621C8A"/>
    <w:rsid w:val="00621D0C"/>
    <w:rsid w:val="00621E8A"/>
    <w:rsid w:val="00622619"/>
    <w:rsid w:val="00622841"/>
    <w:rsid w:val="00622BAE"/>
    <w:rsid w:val="00623AEE"/>
    <w:rsid w:val="00624D80"/>
    <w:rsid w:val="00624F99"/>
    <w:rsid w:val="00625E2F"/>
    <w:rsid w:val="00626CD1"/>
    <w:rsid w:val="006272DE"/>
    <w:rsid w:val="00627D06"/>
    <w:rsid w:val="00627E0E"/>
    <w:rsid w:val="0063180D"/>
    <w:rsid w:val="0063233C"/>
    <w:rsid w:val="00632837"/>
    <w:rsid w:val="00632A86"/>
    <w:rsid w:val="00633041"/>
    <w:rsid w:val="00633682"/>
    <w:rsid w:val="0063390C"/>
    <w:rsid w:val="00633A57"/>
    <w:rsid w:val="00633BB6"/>
    <w:rsid w:val="0063440F"/>
    <w:rsid w:val="0063469F"/>
    <w:rsid w:val="00635E39"/>
    <w:rsid w:val="00636076"/>
    <w:rsid w:val="00636A92"/>
    <w:rsid w:val="00636D78"/>
    <w:rsid w:val="00640356"/>
    <w:rsid w:val="006415FB"/>
    <w:rsid w:val="00641975"/>
    <w:rsid w:val="00641F28"/>
    <w:rsid w:val="00644702"/>
    <w:rsid w:val="006448A6"/>
    <w:rsid w:val="00644F27"/>
    <w:rsid w:val="006454DA"/>
    <w:rsid w:val="00646CD3"/>
    <w:rsid w:val="006505B4"/>
    <w:rsid w:val="00650716"/>
    <w:rsid w:val="00650F07"/>
    <w:rsid w:val="0065154F"/>
    <w:rsid w:val="00651D43"/>
    <w:rsid w:val="006524CD"/>
    <w:rsid w:val="00652779"/>
    <w:rsid w:val="006527EF"/>
    <w:rsid w:val="00653E9C"/>
    <w:rsid w:val="00654085"/>
    <w:rsid w:val="006542F9"/>
    <w:rsid w:val="006543DD"/>
    <w:rsid w:val="00655195"/>
    <w:rsid w:val="00655686"/>
    <w:rsid w:val="006557F2"/>
    <w:rsid w:val="00655B17"/>
    <w:rsid w:val="0065600E"/>
    <w:rsid w:val="00657227"/>
    <w:rsid w:val="00657413"/>
    <w:rsid w:val="006610BB"/>
    <w:rsid w:val="00661238"/>
    <w:rsid w:val="00661CB1"/>
    <w:rsid w:val="0066248E"/>
    <w:rsid w:val="00663BE3"/>
    <w:rsid w:val="006645FD"/>
    <w:rsid w:val="006646F8"/>
    <w:rsid w:val="0066477F"/>
    <w:rsid w:val="00664B03"/>
    <w:rsid w:val="00665B8E"/>
    <w:rsid w:val="00665CFC"/>
    <w:rsid w:val="00666053"/>
    <w:rsid w:val="00666C9F"/>
    <w:rsid w:val="00667636"/>
    <w:rsid w:val="00667A90"/>
    <w:rsid w:val="00667C43"/>
    <w:rsid w:val="0067015D"/>
    <w:rsid w:val="00670BAD"/>
    <w:rsid w:val="00671646"/>
    <w:rsid w:val="006716AD"/>
    <w:rsid w:val="00671731"/>
    <w:rsid w:val="00671AC9"/>
    <w:rsid w:val="00672555"/>
    <w:rsid w:val="00672751"/>
    <w:rsid w:val="00673043"/>
    <w:rsid w:val="0067387F"/>
    <w:rsid w:val="00673BF4"/>
    <w:rsid w:val="006744C8"/>
    <w:rsid w:val="0067498E"/>
    <w:rsid w:val="00674B1C"/>
    <w:rsid w:val="00675706"/>
    <w:rsid w:val="006761EA"/>
    <w:rsid w:val="006764E5"/>
    <w:rsid w:val="00680093"/>
    <w:rsid w:val="0068037C"/>
    <w:rsid w:val="00681904"/>
    <w:rsid w:val="00681A42"/>
    <w:rsid w:val="00681FFC"/>
    <w:rsid w:val="00682420"/>
    <w:rsid w:val="006828C0"/>
    <w:rsid w:val="00683A9C"/>
    <w:rsid w:val="00684003"/>
    <w:rsid w:val="00685928"/>
    <w:rsid w:val="00686114"/>
    <w:rsid w:val="0068614B"/>
    <w:rsid w:val="006862AF"/>
    <w:rsid w:val="006864B5"/>
    <w:rsid w:val="006871A1"/>
    <w:rsid w:val="00690745"/>
    <w:rsid w:val="0069075A"/>
    <w:rsid w:val="00690EE9"/>
    <w:rsid w:val="00691B65"/>
    <w:rsid w:val="006926F3"/>
    <w:rsid w:val="0069341E"/>
    <w:rsid w:val="0069383F"/>
    <w:rsid w:val="00694263"/>
    <w:rsid w:val="00694698"/>
    <w:rsid w:val="006956F9"/>
    <w:rsid w:val="006957D2"/>
    <w:rsid w:val="00695B4B"/>
    <w:rsid w:val="00695E5F"/>
    <w:rsid w:val="0069699F"/>
    <w:rsid w:val="00696A32"/>
    <w:rsid w:val="00696A45"/>
    <w:rsid w:val="00696F7D"/>
    <w:rsid w:val="006A05F4"/>
    <w:rsid w:val="006A0701"/>
    <w:rsid w:val="006A11C3"/>
    <w:rsid w:val="006A1273"/>
    <w:rsid w:val="006A1528"/>
    <w:rsid w:val="006A188D"/>
    <w:rsid w:val="006A1901"/>
    <w:rsid w:val="006A1AED"/>
    <w:rsid w:val="006A1D6B"/>
    <w:rsid w:val="006A22C9"/>
    <w:rsid w:val="006A31A8"/>
    <w:rsid w:val="006A33D7"/>
    <w:rsid w:val="006A399F"/>
    <w:rsid w:val="006A4553"/>
    <w:rsid w:val="006A4574"/>
    <w:rsid w:val="006A4A62"/>
    <w:rsid w:val="006A4ADB"/>
    <w:rsid w:val="006A4FD2"/>
    <w:rsid w:val="006A5227"/>
    <w:rsid w:val="006A5370"/>
    <w:rsid w:val="006A553E"/>
    <w:rsid w:val="006A684C"/>
    <w:rsid w:val="006A6F42"/>
    <w:rsid w:val="006A777B"/>
    <w:rsid w:val="006B0DE4"/>
    <w:rsid w:val="006B0DE9"/>
    <w:rsid w:val="006B1AEC"/>
    <w:rsid w:val="006B214A"/>
    <w:rsid w:val="006B256C"/>
    <w:rsid w:val="006B262B"/>
    <w:rsid w:val="006B29FD"/>
    <w:rsid w:val="006B2BDB"/>
    <w:rsid w:val="006B2FD7"/>
    <w:rsid w:val="006B32BE"/>
    <w:rsid w:val="006B3798"/>
    <w:rsid w:val="006B382E"/>
    <w:rsid w:val="006B391A"/>
    <w:rsid w:val="006B3976"/>
    <w:rsid w:val="006B3ACF"/>
    <w:rsid w:val="006B3B86"/>
    <w:rsid w:val="006B482B"/>
    <w:rsid w:val="006B4E68"/>
    <w:rsid w:val="006B58DA"/>
    <w:rsid w:val="006B636B"/>
    <w:rsid w:val="006B6529"/>
    <w:rsid w:val="006B6754"/>
    <w:rsid w:val="006B6A47"/>
    <w:rsid w:val="006B740D"/>
    <w:rsid w:val="006B74AA"/>
    <w:rsid w:val="006B7822"/>
    <w:rsid w:val="006C1285"/>
    <w:rsid w:val="006C1741"/>
    <w:rsid w:val="006C22A5"/>
    <w:rsid w:val="006C25C5"/>
    <w:rsid w:val="006C295D"/>
    <w:rsid w:val="006C301B"/>
    <w:rsid w:val="006C333D"/>
    <w:rsid w:val="006C428A"/>
    <w:rsid w:val="006C44A5"/>
    <w:rsid w:val="006C54F5"/>
    <w:rsid w:val="006C5922"/>
    <w:rsid w:val="006C5EEF"/>
    <w:rsid w:val="006C5F7D"/>
    <w:rsid w:val="006C62B0"/>
    <w:rsid w:val="006D0E20"/>
    <w:rsid w:val="006D10E7"/>
    <w:rsid w:val="006D13FB"/>
    <w:rsid w:val="006D15EE"/>
    <w:rsid w:val="006D1E63"/>
    <w:rsid w:val="006D1F8F"/>
    <w:rsid w:val="006D2617"/>
    <w:rsid w:val="006D2A0A"/>
    <w:rsid w:val="006D4516"/>
    <w:rsid w:val="006D48CD"/>
    <w:rsid w:val="006D4AD6"/>
    <w:rsid w:val="006D5084"/>
    <w:rsid w:val="006D63AD"/>
    <w:rsid w:val="006D7DF8"/>
    <w:rsid w:val="006E1145"/>
    <w:rsid w:val="006E1A28"/>
    <w:rsid w:val="006E1C86"/>
    <w:rsid w:val="006E1FD3"/>
    <w:rsid w:val="006E2175"/>
    <w:rsid w:val="006E29FD"/>
    <w:rsid w:val="006E367E"/>
    <w:rsid w:val="006E3713"/>
    <w:rsid w:val="006E3906"/>
    <w:rsid w:val="006E3A18"/>
    <w:rsid w:val="006E5573"/>
    <w:rsid w:val="006E63D6"/>
    <w:rsid w:val="006E70D7"/>
    <w:rsid w:val="006E711D"/>
    <w:rsid w:val="006E744A"/>
    <w:rsid w:val="006E74BC"/>
    <w:rsid w:val="006E7F8D"/>
    <w:rsid w:val="006F06EE"/>
    <w:rsid w:val="006F0A24"/>
    <w:rsid w:val="006F0F5C"/>
    <w:rsid w:val="006F1413"/>
    <w:rsid w:val="006F1859"/>
    <w:rsid w:val="006F2085"/>
    <w:rsid w:val="006F213F"/>
    <w:rsid w:val="006F339A"/>
    <w:rsid w:val="006F3544"/>
    <w:rsid w:val="006F41F1"/>
    <w:rsid w:val="006F46DC"/>
    <w:rsid w:val="006F4DB4"/>
    <w:rsid w:val="006F4F03"/>
    <w:rsid w:val="006F5C20"/>
    <w:rsid w:val="006F5E13"/>
    <w:rsid w:val="006F60A1"/>
    <w:rsid w:val="006F61C2"/>
    <w:rsid w:val="006F6294"/>
    <w:rsid w:val="006F6744"/>
    <w:rsid w:val="006F7692"/>
    <w:rsid w:val="006F785F"/>
    <w:rsid w:val="006F79E4"/>
    <w:rsid w:val="006F7BD1"/>
    <w:rsid w:val="007001F3"/>
    <w:rsid w:val="007007A5"/>
    <w:rsid w:val="00700FDE"/>
    <w:rsid w:val="00701762"/>
    <w:rsid w:val="007018F9"/>
    <w:rsid w:val="00701DB1"/>
    <w:rsid w:val="00702DB5"/>
    <w:rsid w:val="007031AC"/>
    <w:rsid w:val="00703CB5"/>
    <w:rsid w:val="00705222"/>
    <w:rsid w:val="007057D9"/>
    <w:rsid w:val="00705D2A"/>
    <w:rsid w:val="007063F3"/>
    <w:rsid w:val="007066D0"/>
    <w:rsid w:val="007072ED"/>
    <w:rsid w:val="0070791A"/>
    <w:rsid w:val="00710114"/>
    <w:rsid w:val="00710432"/>
    <w:rsid w:val="00710755"/>
    <w:rsid w:val="00710C6E"/>
    <w:rsid w:val="0071115E"/>
    <w:rsid w:val="0071287D"/>
    <w:rsid w:val="0071326F"/>
    <w:rsid w:val="0071396C"/>
    <w:rsid w:val="0071405B"/>
    <w:rsid w:val="0071571C"/>
    <w:rsid w:val="007161AB"/>
    <w:rsid w:val="0071622E"/>
    <w:rsid w:val="00717E93"/>
    <w:rsid w:val="00720897"/>
    <w:rsid w:val="00720E33"/>
    <w:rsid w:val="00721815"/>
    <w:rsid w:val="00722988"/>
    <w:rsid w:val="00722C22"/>
    <w:rsid w:val="00723CC7"/>
    <w:rsid w:val="00724BD7"/>
    <w:rsid w:val="00725A83"/>
    <w:rsid w:val="0072601F"/>
    <w:rsid w:val="007272A1"/>
    <w:rsid w:val="0072788D"/>
    <w:rsid w:val="007278A5"/>
    <w:rsid w:val="00727A29"/>
    <w:rsid w:val="00727FFB"/>
    <w:rsid w:val="00730404"/>
    <w:rsid w:val="00731457"/>
    <w:rsid w:val="00731B72"/>
    <w:rsid w:val="00731E66"/>
    <w:rsid w:val="00732867"/>
    <w:rsid w:val="00732AFE"/>
    <w:rsid w:val="00732D06"/>
    <w:rsid w:val="00734FD3"/>
    <w:rsid w:val="00735541"/>
    <w:rsid w:val="00736120"/>
    <w:rsid w:val="007361DB"/>
    <w:rsid w:val="00736FDF"/>
    <w:rsid w:val="00737479"/>
    <w:rsid w:val="00737AB5"/>
    <w:rsid w:val="00737B86"/>
    <w:rsid w:val="00737EE6"/>
    <w:rsid w:val="00741E77"/>
    <w:rsid w:val="00742597"/>
    <w:rsid w:val="00742C66"/>
    <w:rsid w:val="00743A58"/>
    <w:rsid w:val="00743B75"/>
    <w:rsid w:val="00744589"/>
    <w:rsid w:val="007449EC"/>
    <w:rsid w:val="0074544C"/>
    <w:rsid w:val="0074576E"/>
    <w:rsid w:val="00745D92"/>
    <w:rsid w:val="0074611F"/>
    <w:rsid w:val="00746334"/>
    <w:rsid w:val="00746C18"/>
    <w:rsid w:val="00750D28"/>
    <w:rsid w:val="00751023"/>
    <w:rsid w:val="0075131E"/>
    <w:rsid w:val="00751458"/>
    <w:rsid w:val="00752C16"/>
    <w:rsid w:val="00752D9A"/>
    <w:rsid w:val="00753029"/>
    <w:rsid w:val="007533CD"/>
    <w:rsid w:val="00753423"/>
    <w:rsid w:val="007535AE"/>
    <w:rsid w:val="00753D6C"/>
    <w:rsid w:val="00753E63"/>
    <w:rsid w:val="007541BD"/>
    <w:rsid w:val="00754F19"/>
    <w:rsid w:val="0075534A"/>
    <w:rsid w:val="00755720"/>
    <w:rsid w:val="00755DE9"/>
    <w:rsid w:val="00756B43"/>
    <w:rsid w:val="0075715A"/>
    <w:rsid w:val="00757553"/>
    <w:rsid w:val="007577F3"/>
    <w:rsid w:val="007578FA"/>
    <w:rsid w:val="00757C27"/>
    <w:rsid w:val="0076026C"/>
    <w:rsid w:val="007602C1"/>
    <w:rsid w:val="00760328"/>
    <w:rsid w:val="00760E6A"/>
    <w:rsid w:val="0076188D"/>
    <w:rsid w:val="00761A01"/>
    <w:rsid w:val="00761DC9"/>
    <w:rsid w:val="00761DF0"/>
    <w:rsid w:val="0076238A"/>
    <w:rsid w:val="0076284B"/>
    <w:rsid w:val="00762A6B"/>
    <w:rsid w:val="00762AD3"/>
    <w:rsid w:val="00762CC0"/>
    <w:rsid w:val="0076345B"/>
    <w:rsid w:val="00763C1A"/>
    <w:rsid w:val="00763F03"/>
    <w:rsid w:val="007644E6"/>
    <w:rsid w:val="00764C04"/>
    <w:rsid w:val="00764CC8"/>
    <w:rsid w:val="007654EC"/>
    <w:rsid w:val="007656E8"/>
    <w:rsid w:val="00765937"/>
    <w:rsid w:val="00765BB0"/>
    <w:rsid w:val="00765ECD"/>
    <w:rsid w:val="00766B31"/>
    <w:rsid w:val="007671A9"/>
    <w:rsid w:val="00767E60"/>
    <w:rsid w:val="0077096E"/>
    <w:rsid w:val="00771CED"/>
    <w:rsid w:val="0077251A"/>
    <w:rsid w:val="0077279C"/>
    <w:rsid w:val="00772AA2"/>
    <w:rsid w:val="00772B46"/>
    <w:rsid w:val="007732EF"/>
    <w:rsid w:val="00773622"/>
    <w:rsid w:val="00773C97"/>
    <w:rsid w:val="00774B1F"/>
    <w:rsid w:val="0077513F"/>
    <w:rsid w:val="00775B80"/>
    <w:rsid w:val="00775D33"/>
    <w:rsid w:val="00775F7D"/>
    <w:rsid w:val="0077644E"/>
    <w:rsid w:val="0077663D"/>
    <w:rsid w:val="00776C22"/>
    <w:rsid w:val="00776DAE"/>
    <w:rsid w:val="00777656"/>
    <w:rsid w:val="00777675"/>
    <w:rsid w:val="00777780"/>
    <w:rsid w:val="007777AC"/>
    <w:rsid w:val="00777891"/>
    <w:rsid w:val="007779BF"/>
    <w:rsid w:val="00777E86"/>
    <w:rsid w:val="0078043A"/>
    <w:rsid w:val="00780698"/>
    <w:rsid w:val="00780972"/>
    <w:rsid w:val="00780CB4"/>
    <w:rsid w:val="00780FDD"/>
    <w:rsid w:val="00781231"/>
    <w:rsid w:val="00781684"/>
    <w:rsid w:val="00781FE5"/>
    <w:rsid w:val="00782910"/>
    <w:rsid w:val="0078292C"/>
    <w:rsid w:val="007832B9"/>
    <w:rsid w:val="007832BE"/>
    <w:rsid w:val="00783E78"/>
    <w:rsid w:val="00784D94"/>
    <w:rsid w:val="007852BA"/>
    <w:rsid w:val="00785A05"/>
    <w:rsid w:val="00785C2C"/>
    <w:rsid w:val="00786339"/>
    <w:rsid w:val="007866CD"/>
    <w:rsid w:val="00786722"/>
    <w:rsid w:val="00787032"/>
    <w:rsid w:val="0078721C"/>
    <w:rsid w:val="00787B43"/>
    <w:rsid w:val="00791F43"/>
    <w:rsid w:val="0079239E"/>
    <w:rsid w:val="00792A30"/>
    <w:rsid w:val="00792D7D"/>
    <w:rsid w:val="007939BE"/>
    <w:rsid w:val="0079475D"/>
    <w:rsid w:val="00794CC2"/>
    <w:rsid w:val="0079544F"/>
    <w:rsid w:val="007955F2"/>
    <w:rsid w:val="0079603B"/>
    <w:rsid w:val="0079755F"/>
    <w:rsid w:val="007A00E1"/>
    <w:rsid w:val="007A05C1"/>
    <w:rsid w:val="007A0BEE"/>
    <w:rsid w:val="007A12F3"/>
    <w:rsid w:val="007A2A80"/>
    <w:rsid w:val="007A35B0"/>
    <w:rsid w:val="007A3BBF"/>
    <w:rsid w:val="007A3DE0"/>
    <w:rsid w:val="007A3F2E"/>
    <w:rsid w:val="007A42E4"/>
    <w:rsid w:val="007A4E03"/>
    <w:rsid w:val="007A5302"/>
    <w:rsid w:val="007A5601"/>
    <w:rsid w:val="007A5634"/>
    <w:rsid w:val="007A5B3D"/>
    <w:rsid w:val="007A5B82"/>
    <w:rsid w:val="007A5BA0"/>
    <w:rsid w:val="007A5D08"/>
    <w:rsid w:val="007A5FFA"/>
    <w:rsid w:val="007A60B8"/>
    <w:rsid w:val="007A686A"/>
    <w:rsid w:val="007A7636"/>
    <w:rsid w:val="007A787C"/>
    <w:rsid w:val="007A7F65"/>
    <w:rsid w:val="007B0CE9"/>
    <w:rsid w:val="007B0FD8"/>
    <w:rsid w:val="007B182E"/>
    <w:rsid w:val="007B1A34"/>
    <w:rsid w:val="007B1C7B"/>
    <w:rsid w:val="007B1CD2"/>
    <w:rsid w:val="007B2DB6"/>
    <w:rsid w:val="007B2E2F"/>
    <w:rsid w:val="007B3890"/>
    <w:rsid w:val="007B4388"/>
    <w:rsid w:val="007B4502"/>
    <w:rsid w:val="007B47FE"/>
    <w:rsid w:val="007B4E86"/>
    <w:rsid w:val="007B56B7"/>
    <w:rsid w:val="007B61F7"/>
    <w:rsid w:val="007B632E"/>
    <w:rsid w:val="007B6F5D"/>
    <w:rsid w:val="007C1003"/>
    <w:rsid w:val="007C1029"/>
    <w:rsid w:val="007C158F"/>
    <w:rsid w:val="007C190F"/>
    <w:rsid w:val="007C20A8"/>
    <w:rsid w:val="007C20D4"/>
    <w:rsid w:val="007C28D3"/>
    <w:rsid w:val="007C343C"/>
    <w:rsid w:val="007C4012"/>
    <w:rsid w:val="007C40C8"/>
    <w:rsid w:val="007C477B"/>
    <w:rsid w:val="007C528F"/>
    <w:rsid w:val="007C5875"/>
    <w:rsid w:val="007C6C83"/>
    <w:rsid w:val="007C6F5F"/>
    <w:rsid w:val="007C7153"/>
    <w:rsid w:val="007C7B56"/>
    <w:rsid w:val="007C7E5C"/>
    <w:rsid w:val="007D11F8"/>
    <w:rsid w:val="007D1F4F"/>
    <w:rsid w:val="007D200B"/>
    <w:rsid w:val="007D21BB"/>
    <w:rsid w:val="007D2245"/>
    <w:rsid w:val="007D2AFD"/>
    <w:rsid w:val="007D3156"/>
    <w:rsid w:val="007D31B5"/>
    <w:rsid w:val="007D32C3"/>
    <w:rsid w:val="007D334C"/>
    <w:rsid w:val="007D3670"/>
    <w:rsid w:val="007D3C8E"/>
    <w:rsid w:val="007D3CF8"/>
    <w:rsid w:val="007D3FE8"/>
    <w:rsid w:val="007D4B6B"/>
    <w:rsid w:val="007D4DB7"/>
    <w:rsid w:val="007D54CE"/>
    <w:rsid w:val="007D54E0"/>
    <w:rsid w:val="007D5758"/>
    <w:rsid w:val="007D6112"/>
    <w:rsid w:val="007D6384"/>
    <w:rsid w:val="007D6DBA"/>
    <w:rsid w:val="007D70B2"/>
    <w:rsid w:val="007D7490"/>
    <w:rsid w:val="007D7D88"/>
    <w:rsid w:val="007E0C0C"/>
    <w:rsid w:val="007E0FB3"/>
    <w:rsid w:val="007E123F"/>
    <w:rsid w:val="007E18E3"/>
    <w:rsid w:val="007E281B"/>
    <w:rsid w:val="007E2831"/>
    <w:rsid w:val="007E2F63"/>
    <w:rsid w:val="007E3061"/>
    <w:rsid w:val="007E335B"/>
    <w:rsid w:val="007E3803"/>
    <w:rsid w:val="007E3A58"/>
    <w:rsid w:val="007E4EA4"/>
    <w:rsid w:val="007E4EA9"/>
    <w:rsid w:val="007E50BF"/>
    <w:rsid w:val="007E5B3F"/>
    <w:rsid w:val="007E5E9D"/>
    <w:rsid w:val="007E6535"/>
    <w:rsid w:val="007E6751"/>
    <w:rsid w:val="007E7CAD"/>
    <w:rsid w:val="007F079C"/>
    <w:rsid w:val="007F1B18"/>
    <w:rsid w:val="007F2833"/>
    <w:rsid w:val="007F35F9"/>
    <w:rsid w:val="007F39E7"/>
    <w:rsid w:val="007F3D97"/>
    <w:rsid w:val="007F3E40"/>
    <w:rsid w:val="007F446A"/>
    <w:rsid w:val="007F558F"/>
    <w:rsid w:val="007F59EF"/>
    <w:rsid w:val="007F5A93"/>
    <w:rsid w:val="007F5BA7"/>
    <w:rsid w:val="007F5F6A"/>
    <w:rsid w:val="007F6680"/>
    <w:rsid w:val="007F751A"/>
    <w:rsid w:val="007F7BC1"/>
    <w:rsid w:val="007F7FB0"/>
    <w:rsid w:val="00800C24"/>
    <w:rsid w:val="00801755"/>
    <w:rsid w:val="008027BC"/>
    <w:rsid w:val="00802A61"/>
    <w:rsid w:val="00802B44"/>
    <w:rsid w:val="00803148"/>
    <w:rsid w:val="008034DE"/>
    <w:rsid w:val="00803AFD"/>
    <w:rsid w:val="00804C53"/>
    <w:rsid w:val="00804CE4"/>
    <w:rsid w:val="0080541B"/>
    <w:rsid w:val="00806391"/>
    <w:rsid w:val="00810490"/>
    <w:rsid w:val="00810FA9"/>
    <w:rsid w:val="008110B0"/>
    <w:rsid w:val="0081123D"/>
    <w:rsid w:val="00811879"/>
    <w:rsid w:val="00811D64"/>
    <w:rsid w:val="00812302"/>
    <w:rsid w:val="00813347"/>
    <w:rsid w:val="00813674"/>
    <w:rsid w:val="00813815"/>
    <w:rsid w:val="00814AE6"/>
    <w:rsid w:val="00815102"/>
    <w:rsid w:val="0081543B"/>
    <w:rsid w:val="00815E09"/>
    <w:rsid w:val="0081613F"/>
    <w:rsid w:val="00816520"/>
    <w:rsid w:val="00816C00"/>
    <w:rsid w:val="00817939"/>
    <w:rsid w:val="00821184"/>
    <w:rsid w:val="008218A2"/>
    <w:rsid w:val="0082209D"/>
    <w:rsid w:val="00822B14"/>
    <w:rsid w:val="00822B66"/>
    <w:rsid w:val="00823990"/>
    <w:rsid w:val="00824D6E"/>
    <w:rsid w:val="008254B2"/>
    <w:rsid w:val="00825907"/>
    <w:rsid w:val="0082596C"/>
    <w:rsid w:val="0082660B"/>
    <w:rsid w:val="008270A4"/>
    <w:rsid w:val="0082747F"/>
    <w:rsid w:val="00830545"/>
    <w:rsid w:val="00830653"/>
    <w:rsid w:val="00830AD3"/>
    <w:rsid w:val="00830E1D"/>
    <w:rsid w:val="008312F5"/>
    <w:rsid w:val="00831485"/>
    <w:rsid w:val="00831764"/>
    <w:rsid w:val="008323E6"/>
    <w:rsid w:val="00833068"/>
    <w:rsid w:val="00833769"/>
    <w:rsid w:val="0083396B"/>
    <w:rsid w:val="0083448D"/>
    <w:rsid w:val="00835980"/>
    <w:rsid w:val="00835F5B"/>
    <w:rsid w:val="0083642D"/>
    <w:rsid w:val="008367E5"/>
    <w:rsid w:val="00837817"/>
    <w:rsid w:val="00837F8E"/>
    <w:rsid w:val="00840073"/>
    <w:rsid w:val="00840CD2"/>
    <w:rsid w:val="008416DD"/>
    <w:rsid w:val="00841D4D"/>
    <w:rsid w:val="00841E22"/>
    <w:rsid w:val="008422EA"/>
    <w:rsid w:val="00843982"/>
    <w:rsid w:val="00844158"/>
    <w:rsid w:val="00844D2F"/>
    <w:rsid w:val="00844D5C"/>
    <w:rsid w:val="00844DA5"/>
    <w:rsid w:val="0084510C"/>
    <w:rsid w:val="00845BA7"/>
    <w:rsid w:val="00847D72"/>
    <w:rsid w:val="00850607"/>
    <w:rsid w:val="008509E1"/>
    <w:rsid w:val="00851283"/>
    <w:rsid w:val="00851B0A"/>
    <w:rsid w:val="00851D0D"/>
    <w:rsid w:val="00852473"/>
    <w:rsid w:val="008524C3"/>
    <w:rsid w:val="0085253C"/>
    <w:rsid w:val="0085283C"/>
    <w:rsid w:val="008529E5"/>
    <w:rsid w:val="00854300"/>
    <w:rsid w:val="00854E01"/>
    <w:rsid w:val="00855132"/>
    <w:rsid w:val="00855450"/>
    <w:rsid w:val="00855FCD"/>
    <w:rsid w:val="008565D5"/>
    <w:rsid w:val="00856D22"/>
    <w:rsid w:val="008573BB"/>
    <w:rsid w:val="00857492"/>
    <w:rsid w:val="0085753D"/>
    <w:rsid w:val="0085775E"/>
    <w:rsid w:val="008579FF"/>
    <w:rsid w:val="00857DC6"/>
    <w:rsid w:val="00857E04"/>
    <w:rsid w:val="0086021D"/>
    <w:rsid w:val="008611B0"/>
    <w:rsid w:val="0086313F"/>
    <w:rsid w:val="00864576"/>
    <w:rsid w:val="008649E5"/>
    <w:rsid w:val="00865064"/>
    <w:rsid w:val="0086535B"/>
    <w:rsid w:val="0086613C"/>
    <w:rsid w:val="00866146"/>
    <w:rsid w:val="00866835"/>
    <w:rsid w:val="00866D49"/>
    <w:rsid w:val="00867148"/>
    <w:rsid w:val="00867272"/>
    <w:rsid w:val="008675A6"/>
    <w:rsid w:val="008676B0"/>
    <w:rsid w:val="00867BF5"/>
    <w:rsid w:val="00867F72"/>
    <w:rsid w:val="00871151"/>
    <w:rsid w:val="00871938"/>
    <w:rsid w:val="00872E52"/>
    <w:rsid w:val="00873E03"/>
    <w:rsid w:val="0087454C"/>
    <w:rsid w:val="008754E5"/>
    <w:rsid w:val="00880089"/>
    <w:rsid w:val="00881281"/>
    <w:rsid w:val="00881650"/>
    <w:rsid w:val="008818BC"/>
    <w:rsid w:val="00881944"/>
    <w:rsid w:val="00881983"/>
    <w:rsid w:val="00881B5E"/>
    <w:rsid w:val="008820AA"/>
    <w:rsid w:val="008822BC"/>
    <w:rsid w:val="008824D7"/>
    <w:rsid w:val="008827B0"/>
    <w:rsid w:val="00882CE0"/>
    <w:rsid w:val="00883415"/>
    <w:rsid w:val="00883F44"/>
    <w:rsid w:val="008841F3"/>
    <w:rsid w:val="00884CC5"/>
    <w:rsid w:val="00884CD3"/>
    <w:rsid w:val="00885125"/>
    <w:rsid w:val="00885248"/>
    <w:rsid w:val="0088535C"/>
    <w:rsid w:val="0088558D"/>
    <w:rsid w:val="008859AB"/>
    <w:rsid w:val="00886C11"/>
    <w:rsid w:val="008878CE"/>
    <w:rsid w:val="0089057C"/>
    <w:rsid w:val="00891325"/>
    <w:rsid w:val="00891F3E"/>
    <w:rsid w:val="0089205B"/>
    <w:rsid w:val="008921D6"/>
    <w:rsid w:val="00892212"/>
    <w:rsid w:val="008925E0"/>
    <w:rsid w:val="00892BE2"/>
    <w:rsid w:val="00892CE4"/>
    <w:rsid w:val="00892E0D"/>
    <w:rsid w:val="00893F67"/>
    <w:rsid w:val="00894410"/>
    <w:rsid w:val="0089480A"/>
    <w:rsid w:val="00894A27"/>
    <w:rsid w:val="00894D1C"/>
    <w:rsid w:val="00895AAA"/>
    <w:rsid w:val="008961F4"/>
    <w:rsid w:val="0089627D"/>
    <w:rsid w:val="0089628E"/>
    <w:rsid w:val="00896373"/>
    <w:rsid w:val="00896659"/>
    <w:rsid w:val="0089686F"/>
    <w:rsid w:val="00896898"/>
    <w:rsid w:val="00896ABF"/>
    <w:rsid w:val="00896B97"/>
    <w:rsid w:val="008972FE"/>
    <w:rsid w:val="00897987"/>
    <w:rsid w:val="00897DCE"/>
    <w:rsid w:val="008A013C"/>
    <w:rsid w:val="008A0655"/>
    <w:rsid w:val="008A133B"/>
    <w:rsid w:val="008A1CDF"/>
    <w:rsid w:val="008A1F06"/>
    <w:rsid w:val="008A21A1"/>
    <w:rsid w:val="008A226A"/>
    <w:rsid w:val="008A2349"/>
    <w:rsid w:val="008A24FE"/>
    <w:rsid w:val="008A2530"/>
    <w:rsid w:val="008A2584"/>
    <w:rsid w:val="008A2E9B"/>
    <w:rsid w:val="008A3BB4"/>
    <w:rsid w:val="008A3F18"/>
    <w:rsid w:val="008A3FB6"/>
    <w:rsid w:val="008A429E"/>
    <w:rsid w:val="008A51BB"/>
    <w:rsid w:val="008A578B"/>
    <w:rsid w:val="008A5D33"/>
    <w:rsid w:val="008A72B9"/>
    <w:rsid w:val="008A73C3"/>
    <w:rsid w:val="008B0F24"/>
    <w:rsid w:val="008B14CE"/>
    <w:rsid w:val="008B2188"/>
    <w:rsid w:val="008B2C34"/>
    <w:rsid w:val="008B3043"/>
    <w:rsid w:val="008B32BE"/>
    <w:rsid w:val="008B3DEF"/>
    <w:rsid w:val="008B4B76"/>
    <w:rsid w:val="008B4C4F"/>
    <w:rsid w:val="008B536E"/>
    <w:rsid w:val="008B5BB5"/>
    <w:rsid w:val="008B66EA"/>
    <w:rsid w:val="008B71AB"/>
    <w:rsid w:val="008B7FA6"/>
    <w:rsid w:val="008C0149"/>
    <w:rsid w:val="008C086D"/>
    <w:rsid w:val="008C1302"/>
    <w:rsid w:val="008C14A3"/>
    <w:rsid w:val="008C1A74"/>
    <w:rsid w:val="008C29CC"/>
    <w:rsid w:val="008C30C2"/>
    <w:rsid w:val="008C3356"/>
    <w:rsid w:val="008C35BC"/>
    <w:rsid w:val="008C3BFF"/>
    <w:rsid w:val="008C41AA"/>
    <w:rsid w:val="008C48AB"/>
    <w:rsid w:val="008C5E41"/>
    <w:rsid w:val="008C607A"/>
    <w:rsid w:val="008C6256"/>
    <w:rsid w:val="008C668E"/>
    <w:rsid w:val="008C76C2"/>
    <w:rsid w:val="008D0011"/>
    <w:rsid w:val="008D0246"/>
    <w:rsid w:val="008D0C3C"/>
    <w:rsid w:val="008D11CB"/>
    <w:rsid w:val="008D195D"/>
    <w:rsid w:val="008D1A7E"/>
    <w:rsid w:val="008D241E"/>
    <w:rsid w:val="008D288D"/>
    <w:rsid w:val="008D33A8"/>
    <w:rsid w:val="008D4BC3"/>
    <w:rsid w:val="008D5BD1"/>
    <w:rsid w:val="008D5EAA"/>
    <w:rsid w:val="008D66B5"/>
    <w:rsid w:val="008D7332"/>
    <w:rsid w:val="008D7908"/>
    <w:rsid w:val="008D7D63"/>
    <w:rsid w:val="008E06EA"/>
    <w:rsid w:val="008E0BE3"/>
    <w:rsid w:val="008E0FB5"/>
    <w:rsid w:val="008E1078"/>
    <w:rsid w:val="008E1689"/>
    <w:rsid w:val="008E27E8"/>
    <w:rsid w:val="008E31F2"/>
    <w:rsid w:val="008E34FF"/>
    <w:rsid w:val="008E3512"/>
    <w:rsid w:val="008E35F8"/>
    <w:rsid w:val="008E409D"/>
    <w:rsid w:val="008E45B3"/>
    <w:rsid w:val="008E47FC"/>
    <w:rsid w:val="008E4A15"/>
    <w:rsid w:val="008E4C58"/>
    <w:rsid w:val="008E51A7"/>
    <w:rsid w:val="008E5BA3"/>
    <w:rsid w:val="008E6928"/>
    <w:rsid w:val="008E6BA8"/>
    <w:rsid w:val="008E6F40"/>
    <w:rsid w:val="008E7058"/>
    <w:rsid w:val="008E7F75"/>
    <w:rsid w:val="008F0704"/>
    <w:rsid w:val="008F1628"/>
    <w:rsid w:val="008F17E1"/>
    <w:rsid w:val="008F1AC8"/>
    <w:rsid w:val="008F29B3"/>
    <w:rsid w:val="008F381B"/>
    <w:rsid w:val="008F3A3A"/>
    <w:rsid w:val="008F4713"/>
    <w:rsid w:val="008F4CDF"/>
    <w:rsid w:val="008F4EAE"/>
    <w:rsid w:val="008F50F6"/>
    <w:rsid w:val="008F5946"/>
    <w:rsid w:val="008F64B7"/>
    <w:rsid w:val="008F6C1C"/>
    <w:rsid w:val="008F745D"/>
    <w:rsid w:val="00900090"/>
    <w:rsid w:val="00900FB4"/>
    <w:rsid w:val="00901797"/>
    <w:rsid w:val="00901BC6"/>
    <w:rsid w:val="009020F2"/>
    <w:rsid w:val="00902167"/>
    <w:rsid w:val="009023BF"/>
    <w:rsid w:val="009024AB"/>
    <w:rsid w:val="00902A6B"/>
    <w:rsid w:val="0090493C"/>
    <w:rsid w:val="009049E8"/>
    <w:rsid w:val="00904C28"/>
    <w:rsid w:val="0090510B"/>
    <w:rsid w:val="009052E3"/>
    <w:rsid w:val="009053EE"/>
    <w:rsid w:val="00905443"/>
    <w:rsid w:val="00905953"/>
    <w:rsid w:val="00905CD2"/>
    <w:rsid w:val="00906FA8"/>
    <w:rsid w:val="00907583"/>
    <w:rsid w:val="00907A15"/>
    <w:rsid w:val="00907A1A"/>
    <w:rsid w:val="00910067"/>
    <w:rsid w:val="00910F4B"/>
    <w:rsid w:val="009110AF"/>
    <w:rsid w:val="00911BF9"/>
    <w:rsid w:val="00911CBE"/>
    <w:rsid w:val="00912318"/>
    <w:rsid w:val="0091286A"/>
    <w:rsid w:val="00912954"/>
    <w:rsid w:val="00912A47"/>
    <w:rsid w:val="00912A69"/>
    <w:rsid w:val="00913810"/>
    <w:rsid w:val="00913BD9"/>
    <w:rsid w:val="00913BFC"/>
    <w:rsid w:val="00914853"/>
    <w:rsid w:val="00914E60"/>
    <w:rsid w:val="00914F31"/>
    <w:rsid w:val="009157AD"/>
    <w:rsid w:val="00915AD6"/>
    <w:rsid w:val="00915D57"/>
    <w:rsid w:val="00916842"/>
    <w:rsid w:val="00916AC8"/>
    <w:rsid w:val="00916D2F"/>
    <w:rsid w:val="00916EE0"/>
    <w:rsid w:val="0091749C"/>
    <w:rsid w:val="009200A0"/>
    <w:rsid w:val="009203B8"/>
    <w:rsid w:val="00921854"/>
    <w:rsid w:val="00921B7B"/>
    <w:rsid w:val="00921EB4"/>
    <w:rsid w:val="00922848"/>
    <w:rsid w:val="00922DAC"/>
    <w:rsid w:val="0092304B"/>
    <w:rsid w:val="00923105"/>
    <w:rsid w:val="009234DB"/>
    <w:rsid w:val="0092369E"/>
    <w:rsid w:val="00923B17"/>
    <w:rsid w:val="00923D55"/>
    <w:rsid w:val="00923D69"/>
    <w:rsid w:val="009240D5"/>
    <w:rsid w:val="009249FA"/>
    <w:rsid w:val="00925BFF"/>
    <w:rsid w:val="00925CCD"/>
    <w:rsid w:val="00925E14"/>
    <w:rsid w:val="00926330"/>
    <w:rsid w:val="00926514"/>
    <w:rsid w:val="00927AE5"/>
    <w:rsid w:val="00927D0E"/>
    <w:rsid w:val="00927E8A"/>
    <w:rsid w:val="00930118"/>
    <w:rsid w:val="0093042C"/>
    <w:rsid w:val="009311B3"/>
    <w:rsid w:val="009322E2"/>
    <w:rsid w:val="00932B7D"/>
    <w:rsid w:val="00932BC7"/>
    <w:rsid w:val="00933366"/>
    <w:rsid w:val="00933440"/>
    <w:rsid w:val="00934B18"/>
    <w:rsid w:val="00934CC8"/>
    <w:rsid w:val="00934FCA"/>
    <w:rsid w:val="009357CA"/>
    <w:rsid w:val="00935E3D"/>
    <w:rsid w:val="0093667E"/>
    <w:rsid w:val="00936926"/>
    <w:rsid w:val="0093798E"/>
    <w:rsid w:val="00937C24"/>
    <w:rsid w:val="00937E3B"/>
    <w:rsid w:val="00940353"/>
    <w:rsid w:val="009404E4"/>
    <w:rsid w:val="00941285"/>
    <w:rsid w:val="00941642"/>
    <w:rsid w:val="009419E5"/>
    <w:rsid w:val="009425A0"/>
    <w:rsid w:val="009429EA"/>
    <w:rsid w:val="00942D69"/>
    <w:rsid w:val="00943998"/>
    <w:rsid w:val="009439D2"/>
    <w:rsid w:val="00943CE8"/>
    <w:rsid w:val="00944099"/>
    <w:rsid w:val="00944A7F"/>
    <w:rsid w:val="009458E1"/>
    <w:rsid w:val="00945A41"/>
    <w:rsid w:val="009478BC"/>
    <w:rsid w:val="00947AA0"/>
    <w:rsid w:val="009506C9"/>
    <w:rsid w:val="00950AE0"/>
    <w:rsid w:val="00950D71"/>
    <w:rsid w:val="00951F41"/>
    <w:rsid w:val="00952022"/>
    <w:rsid w:val="0095222C"/>
    <w:rsid w:val="00952817"/>
    <w:rsid w:val="0095296C"/>
    <w:rsid w:val="00952A2E"/>
    <w:rsid w:val="00952AF2"/>
    <w:rsid w:val="00952B2D"/>
    <w:rsid w:val="0095304B"/>
    <w:rsid w:val="0095331B"/>
    <w:rsid w:val="009546CC"/>
    <w:rsid w:val="00954AC8"/>
    <w:rsid w:val="00954B72"/>
    <w:rsid w:val="00954C45"/>
    <w:rsid w:val="009561FB"/>
    <w:rsid w:val="00956209"/>
    <w:rsid w:val="009563D1"/>
    <w:rsid w:val="0095733F"/>
    <w:rsid w:val="00957661"/>
    <w:rsid w:val="00957748"/>
    <w:rsid w:val="00957D2D"/>
    <w:rsid w:val="0096001B"/>
    <w:rsid w:val="0096042B"/>
    <w:rsid w:val="00961519"/>
    <w:rsid w:val="00962A80"/>
    <w:rsid w:val="009630A3"/>
    <w:rsid w:val="00963110"/>
    <w:rsid w:val="009636EC"/>
    <w:rsid w:val="00963ADF"/>
    <w:rsid w:val="00963B50"/>
    <w:rsid w:val="00964605"/>
    <w:rsid w:val="009646A3"/>
    <w:rsid w:val="009648B7"/>
    <w:rsid w:val="00964C23"/>
    <w:rsid w:val="00964FBE"/>
    <w:rsid w:val="0096512B"/>
    <w:rsid w:val="009656CF"/>
    <w:rsid w:val="00965C90"/>
    <w:rsid w:val="00965CFE"/>
    <w:rsid w:val="00965E9C"/>
    <w:rsid w:val="009669B4"/>
    <w:rsid w:val="009671B7"/>
    <w:rsid w:val="009676B4"/>
    <w:rsid w:val="0096777F"/>
    <w:rsid w:val="009705A8"/>
    <w:rsid w:val="00970670"/>
    <w:rsid w:val="00971CB4"/>
    <w:rsid w:val="00972D7B"/>
    <w:rsid w:val="00973CFD"/>
    <w:rsid w:val="009743B7"/>
    <w:rsid w:val="00974A65"/>
    <w:rsid w:val="00974C3D"/>
    <w:rsid w:val="00974E62"/>
    <w:rsid w:val="0097581F"/>
    <w:rsid w:val="00975E88"/>
    <w:rsid w:val="009762B1"/>
    <w:rsid w:val="009768C7"/>
    <w:rsid w:val="0097785F"/>
    <w:rsid w:val="00977A4E"/>
    <w:rsid w:val="00977FC1"/>
    <w:rsid w:val="00980320"/>
    <w:rsid w:val="0098051C"/>
    <w:rsid w:val="00981F4C"/>
    <w:rsid w:val="0098230E"/>
    <w:rsid w:val="00982424"/>
    <w:rsid w:val="009826B6"/>
    <w:rsid w:val="009827E2"/>
    <w:rsid w:val="00983B35"/>
    <w:rsid w:val="00984149"/>
    <w:rsid w:val="009846CC"/>
    <w:rsid w:val="00984BE7"/>
    <w:rsid w:val="00984EE0"/>
    <w:rsid w:val="0098666D"/>
    <w:rsid w:val="00987191"/>
    <w:rsid w:val="00987488"/>
    <w:rsid w:val="009879DC"/>
    <w:rsid w:val="00987BED"/>
    <w:rsid w:val="009904BE"/>
    <w:rsid w:val="0099050E"/>
    <w:rsid w:val="0099062F"/>
    <w:rsid w:val="00990853"/>
    <w:rsid w:val="009912A0"/>
    <w:rsid w:val="0099230B"/>
    <w:rsid w:val="009923C6"/>
    <w:rsid w:val="009926D1"/>
    <w:rsid w:val="00992E17"/>
    <w:rsid w:val="0099360E"/>
    <w:rsid w:val="00993918"/>
    <w:rsid w:val="00993AD2"/>
    <w:rsid w:val="00993E1A"/>
    <w:rsid w:val="00993F3B"/>
    <w:rsid w:val="0099469A"/>
    <w:rsid w:val="00994DC1"/>
    <w:rsid w:val="00994F21"/>
    <w:rsid w:val="009A09A9"/>
    <w:rsid w:val="009A0C21"/>
    <w:rsid w:val="009A2A98"/>
    <w:rsid w:val="009A31C1"/>
    <w:rsid w:val="009A3665"/>
    <w:rsid w:val="009A3D06"/>
    <w:rsid w:val="009A43B6"/>
    <w:rsid w:val="009A4555"/>
    <w:rsid w:val="009A48BF"/>
    <w:rsid w:val="009A4EB1"/>
    <w:rsid w:val="009A53E6"/>
    <w:rsid w:val="009B139F"/>
    <w:rsid w:val="009B1623"/>
    <w:rsid w:val="009B17DE"/>
    <w:rsid w:val="009B1979"/>
    <w:rsid w:val="009B1BD9"/>
    <w:rsid w:val="009B1D21"/>
    <w:rsid w:val="009B2065"/>
    <w:rsid w:val="009B20CF"/>
    <w:rsid w:val="009B2D9C"/>
    <w:rsid w:val="009B2EE0"/>
    <w:rsid w:val="009B30EB"/>
    <w:rsid w:val="009B37AE"/>
    <w:rsid w:val="009B387B"/>
    <w:rsid w:val="009B3E8D"/>
    <w:rsid w:val="009B4ADC"/>
    <w:rsid w:val="009B568E"/>
    <w:rsid w:val="009B571C"/>
    <w:rsid w:val="009B5D55"/>
    <w:rsid w:val="009B6260"/>
    <w:rsid w:val="009B62D6"/>
    <w:rsid w:val="009B67CC"/>
    <w:rsid w:val="009B6B14"/>
    <w:rsid w:val="009B73E0"/>
    <w:rsid w:val="009B777C"/>
    <w:rsid w:val="009C0108"/>
    <w:rsid w:val="009C019C"/>
    <w:rsid w:val="009C01C1"/>
    <w:rsid w:val="009C0908"/>
    <w:rsid w:val="009C0A24"/>
    <w:rsid w:val="009C0A82"/>
    <w:rsid w:val="009C0ECF"/>
    <w:rsid w:val="009C0EDB"/>
    <w:rsid w:val="009C184A"/>
    <w:rsid w:val="009C18A0"/>
    <w:rsid w:val="009C1EE8"/>
    <w:rsid w:val="009C21D1"/>
    <w:rsid w:val="009C254B"/>
    <w:rsid w:val="009C2926"/>
    <w:rsid w:val="009C363C"/>
    <w:rsid w:val="009C389F"/>
    <w:rsid w:val="009C3EC5"/>
    <w:rsid w:val="009C45F6"/>
    <w:rsid w:val="009C4CF0"/>
    <w:rsid w:val="009C5342"/>
    <w:rsid w:val="009C5F6C"/>
    <w:rsid w:val="009C5F86"/>
    <w:rsid w:val="009C635A"/>
    <w:rsid w:val="009C6965"/>
    <w:rsid w:val="009D0289"/>
    <w:rsid w:val="009D050A"/>
    <w:rsid w:val="009D0EF7"/>
    <w:rsid w:val="009D102C"/>
    <w:rsid w:val="009D170F"/>
    <w:rsid w:val="009D18C8"/>
    <w:rsid w:val="009D1C06"/>
    <w:rsid w:val="009D1C3D"/>
    <w:rsid w:val="009D2339"/>
    <w:rsid w:val="009D38DA"/>
    <w:rsid w:val="009D3B75"/>
    <w:rsid w:val="009D4E1A"/>
    <w:rsid w:val="009D62E2"/>
    <w:rsid w:val="009D6905"/>
    <w:rsid w:val="009D6B6D"/>
    <w:rsid w:val="009D6D7A"/>
    <w:rsid w:val="009D750D"/>
    <w:rsid w:val="009D77B6"/>
    <w:rsid w:val="009D7A18"/>
    <w:rsid w:val="009E04D9"/>
    <w:rsid w:val="009E068C"/>
    <w:rsid w:val="009E0E80"/>
    <w:rsid w:val="009E1BB5"/>
    <w:rsid w:val="009E2052"/>
    <w:rsid w:val="009E24D1"/>
    <w:rsid w:val="009E260A"/>
    <w:rsid w:val="009E363F"/>
    <w:rsid w:val="009E3999"/>
    <w:rsid w:val="009E496D"/>
    <w:rsid w:val="009E4AFA"/>
    <w:rsid w:val="009E5C67"/>
    <w:rsid w:val="009E7FC1"/>
    <w:rsid w:val="009F1401"/>
    <w:rsid w:val="009F150A"/>
    <w:rsid w:val="009F1B53"/>
    <w:rsid w:val="009F2638"/>
    <w:rsid w:val="009F2B99"/>
    <w:rsid w:val="009F2F8C"/>
    <w:rsid w:val="009F31B9"/>
    <w:rsid w:val="009F3690"/>
    <w:rsid w:val="009F3B4C"/>
    <w:rsid w:val="009F3CDE"/>
    <w:rsid w:val="009F3D91"/>
    <w:rsid w:val="009F434F"/>
    <w:rsid w:val="009F436C"/>
    <w:rsid w:val="009F464E"/>
    <w:rsid w:val="009F47AE"/>
    <w:rsid w:val="009F5627"/>
    <w:rsid w:val="009F6522"/>
    <w:rsid w:val="009F703E"/>
    <w:rsid w:val="009F739C"/>
    <w:rsid w:val="009F747D"/>
    <w:rsid w:val="009F7573"/>
    <w:rsid w:val="00A00CC7"/>
    <w:rsid w:val="00A01BE2"/>
    <w:rsid w:val="00A01C55"/>
    <w:rsid w:val="00A02125"/>
    <w:rsid w:val="00A021C0"/>
    <w:rsid w:val="00A02367"/>
    <w:rsid w:val="00A02E6C"/>
    <w:rsid w:val="00A03489"/>
    <w:rsid w:val="00A034EA"/>
    <w:rsid w:val="00A036B3"/>
    <w:rsid w:val="00A038EC"/>
    <w:rsid w:val="00A042F7"/>
    <w:rsid w:val="00A04930"/>
    <w:rsid w:val="00A04BDA"/>
    <w:rsid w:val="00A04CE3"/>
    <w:rsid w:val="00A06416"/>
    <w:rsid w:val="00A069B0"/>
    <w:rsid w:val="00A07E8C"/>
    <w:rsid w:val="00A07F38"/>
    <w:rsid w:val="00A102B8"/>
    <w:rsid w:val="00A102BA"/>
    <w:rsid w:val="00A1128C"/>
    <w:rsid w:val="00A11F82"/>
    <w:rsid w:val="00A1200D"/>
    <w:rsid w:val="00A125C0"/>
    <w:rsid w:val="00A1263E"/>
    <w:rsid w:val="00A12816"/>
    <w:rsid w:val="00A12D3B"/>
    <w:rsid w:val="00A13647"/>
    <w:rsid w:val="00A1601F"/>
    <w:rsid w:val="00A16420"/>
    <w:rsid w:val="00A16705"/>
    <w:rsid w:val="00A167BE"/>
    <w:rsid w:val="00A200F7"/>
    <w:rsid w:val="00A21172"/>
    <w:rsid w:val="00A21CF6"/>
    <w:rsid w:val="00A224C0"/>
    <w:rsid w:val="00A22508"/>
    <w:rsid w:val="00A22EC2"/>
    <w:rsid w:val="00A22ED6"/>
    <w:rsid w:val="00A2348C"/>
    <w:rsid w:val="00A23EB5"/>
    <w:rsid w:val="00A241E1"/>
    <w:rsid w:val="00A24F38"/>
    <w:rsid w:val="00A25700"/>
    <w:rsid w:val="00A2589C"/>
    <w:rsid w:val="00A25EE2"/>
    <w:rsid w:val="00A25F07"/>
    <w:rsid w:val="00A26737"/>
    <w:rsid w:val="00A30508"/>
    <w:rsid w:val="00A309F8"/>
    <w:rsid w:val="00A319EE"/>
    <w:rsid w:val="00A31BFB"/>
    <w:rsid w:val="00A329ED"/>
    <w:rsid w:val="00A3305A"/>
    <w:rsid w:val="00A331C4"/>
    <w:rsid w:val="00A3389A"/>
    <w:rsid w:val="00A33CB9"/>
    <w:rsid w:val="00A33F92"/>
    <w:rsid w:val="00A34E88"/>
    <w:rsid w:val="00A35E61"/>
    <w:rsid w:val="00A361D8"/>
    <w:rsid w:val="00A368CE"/>
    <w:rsid w:val="00A36B04"/>
    <w:rsid w:val="00A4057B"/>
    <w:rsid w:val="00A405D4"/>
    <w:rsid w:val="00A40EBD"/>
    <w:rsid w:val="00A4146E"/>
    <w:rsid w:val="00A415E5"/>
    <w:rsid w:val="00A419F7"/>
    <w:rsid w:val="00A41D8F"/>
    <w:rsid w:val="00A41E42"/>
    <w:rsid w:val="00A42094"/>
    <w:rsid w:val="00A421C4"/>
    <w:rsid w:val="00A43322"/>
    <w:rsid w:val="00A43586"/>
    <w:rsid w:val="00A43FBA"/>
    <w:rsid w:val="00A4463B"/>
    <w:rsid w:val="00A45E1E"/>
    <w:rsid w:val="00A462ED"/>
    <w:rsid w:val="00A46988"/>
    <w:rsid w:val="00A46E05"/>
    <w:rsid w:val="00A47618"/>
    <w:rsid w:val="00A47A98"/>
    <w:rsid w:val="00A503B4"/>
    <w:rsid w:val="00A511F1"/>
    <w:rsid w:val="00A515F9"/>
    <w:rsid w:val="00A518C7"/>
    <w:rsid w:val="00A51CBA"/>
    <w:rsid w:val="00A529D0"/>
    <w:rsid w:val="00A53C9F"/>
    <w:rsid w:val="00A5405C"/>
    <w:rsid w:val="00A54566"/>
    <w:rsid w:val="00A549E4"/>
    <w:rsid w:val="00A54B1D"/>
    <w:rsid w:val="00A554A1"/>
    <w:rsid w:val="00A55D01"/>
    <w:rsid w:val="00A55E86"/>
    <w:rsid w:val="00A55F2B"/>
    <w:rsid w:val="00A56483"/>
    <w:rsid w:val="00A565B7"/>
    <w:rsid w:val="00A56E41"/>
    <w:rsid w:val="00A57440"/>
    <w:rsid w:val="00A57537"/>
    <w:rsid w:val="00A57AB2"/>
    <w:rsid w:val="00A57B06"/>
    <w:rsid w:val="00A610D0"/>
    <w:rsid w:val="00A6156B"/>
    <w:rsid w:val="00A616AA"/>
    <w:rsid w:val="00A629C9"/>
    <w:rsid w:val="00A62BC6"/>
    <w:rsid w:val="00A63820"/>
    <w:rsid w:val="00A6411B"/>
    <w:rsid w:val="00A64AD5"/>
    <w:rsid w:val="00A65A15"/>
    <w:rsid w:val="00A66398"/>
    <w:rsid w:val="00A66F34"/>
    <w:rsid w:val="00A67237"/>
    <w:rsid w:val="00A67AA2"/>
    <w:rsid w:val="00A67E13"/>
    <w:rsid w:val="00A67EC4"/>
    <w:rsid w:val="00A7012E"/>
    <w:rsid w:val="00A701C5"/>
    <w:rsid w:val="00A70426"/>
    <w:rsid w:val="00A704DE"/>
    <w:rsid w:val="00A709FE"/>
    <w:rsid w:val="00A70CBA"/>
    <w:rsid w:val="00A70D71"/>
    <w:rsid w:val="00A70E9A"/>
    <w:rsid w:val="00A70EC5"/>
    <w:rsid w:val="00A7123C"/>
    <w:rsid w:val="00A71877"/>
    <w:rsid w:val="00A71EC7"/>
    <w:rsid w:val="00A737CB"/>
    <w:rsid w:val="00A7425C"/>
    <w:rsid w:val="00A744C8"/>
    <w:rsid w:val="00A75B7D"/>
    <w:rsid w:val="00A75BC1"/>
    <w:rsid w:val="00A763AE"/>
    <w:rsid w:val="00A77820"/>
    <w:rsid w:val="00A778F6"/>
    <w:rsid w:val="00A809C7"/>
    <w:rsid w:val="00A81FF5"/>
    <w:rsid w:val="00A824F1"/>
    <w:rsid w:val="00A829D5"/>
    <w:rsid w:val="00A82BFD"/>
    <w:rsid w:val="00A82CB0"/>
    <w:rsid w:val="00A8313B"/>
    <w:rsid w:val="00A83B9C"/>
    <w:rsid w:val="00A8436A"/>
    <w:rsid w:val="00A8481E"/>
    <w:rsid w:val="00A84824"/>
    <w:rsid w:val="00A84834"/>
    <w:rsid w:val="00A84A3C"/>
    <w:rsid w:val="00A8503D"/>
    <w:rsid w:val="00A850FF"/>
    <w:rsid w:val="00A8588D"/>
    <w:rsid w:val="00A865B5"/>
    <w:rsid w:val="00A8782C"/>
    <w:rsid w:val="00A90752"/>
    <w:rsid w:val="00A910F5"/>
    <w:rsid w:val="00A91C46"/>
    <w:rsid w:val="00A91E38"/>
    <w:rsid w:val="00A91E8E"/>
    <w:rsid w:val="00A923CF"/>
    <w:rsid w:val="00A92CEC"/>
    <w:rsid w:val="00A934E6"/>
    <w:rsid w:val="00A938F4"/>
    <w:rsid w:val="00A93966"/>
    <w:rsid w:val="00A94529"/>
    <w:rsid w:val="00A94587"/>
    <w:rsid w:val="00A94812"/>
    <w:rsid w:val="00A9485F"/>
    <w:rsid w:val="00A94986"/>
    <w:rsid w:val="00A94B1E"/>
    <w:rsid w:val="00A94DEC"/>
    <w:rsid w:val="00A952C1"/>
    <w:rsid w:val="00A9674F"/>
    <w:rsid w:val="00A96F7A"/>
    <w:rsid w:val="00A97D8A"/>
    <w:rsid w:val="00AA0A75"/>
    <w:rsid w:val="00AA11AC"/>
    <w:rsid w:val="00AA19DF"/>
    <w:rsid w:val="00AA1B09"/>
    <w:rsid w:val="00AA1CC4"/>
    <w:rsid w:val="00AA1ED7"/>
    <w:rsid w:val="00AA33D0"/>
    <w:rsid w:val="00AA3B3B"/>
    <w:rsid w:val="00AA3CB7"/>
    <w:rsid w:val="00AA44FE"/>
    <w:rsid w:val="00AA47FF"/>
    <w:rsid w:val="00AA4DF2"/>
    <w:rsid w:val="00AA5922"/>
    <w:rsid w:val="00AA5F76"/>
    <w:rsid w:val="00AA622B"/>
    <w:rsid w:val="00AA6683"/>
    <w:rsid w:val="00AA68E6"/>
    <w:rsid w:val="00AA6C53"/>
    <w:rsid w:val="00AA7A38"/>
    <w:rsid w:val="00AA7C9F"/>
    <w:rsid w:val="00AB050C"/>
    <w:rsid w:val="00AB06A1"/>
    <w:rsid w:val="00AB0C45"/>
    <w:rsid w:val="00AB0C8C"/>
    <w:rsid w:val="00AB1959"/>
    <w:rsid w:val="00AB2B87"/>
    <w:rsid w:val="00AB3030"/>
    <w:rsid w:val="00AB3C37"/>
    <w:rsid w:val="00AB3FEE"/>
    <w:rsid w:val="00AB40AC"/>
    <w:rsid w:val="00AB43F4"/>
    <w:rsid w:val="00AB44AF"/>
    <w:rsid w:val="00AB46B3"/>
    <w:rsid w:val="00AB4E76"/>
    <w:rsid w:val="00AB4EAD"/>
    <w:rsid w:val="00AB4FA6"/>
    <w:rsid w:val="00AB522F"/>
    <w:rsid w:val="00AB5658"/>
    <w:rsid w:val="00AB59D5"/>
    <w:rsid w:val="00AB63D4"/>
    <w:rsid w:val="00AB674F"/>
    <w:rsid w:val="00AB7D56"/>
    <w:rsid w:val="00AC07A6"/>
    <w:rsid w:val="00AC1C7B"/>
    <w:rsid w:val="00AC2026"/>
    <w:rsid w:val="00AC259B"/>
    <w:rsid w:val="00AC28A5"/>
    <w:rsid w:val="00AC2D5B"/>
    <w:rsid w:val="00AC2FEA"/>
    <w:rsid w:val="00AC3888"/>
    <w:rsid w:val="00AC3DD9"/>
    <w:rsid w:val="00AC46D2"/>
    <w:rsid w:val="00AC47CA"/>
    <w:rsid w:val="00AC4A1F"/>
    <w:rsid w:val="00AC4AC2"/>
    <w:rsid w:val="00AC53E3"/>
    <w:rsid w:val="00AC6FF7"/>
    <w:rsid w:val="00AC7648"/>
    <w:rsid w:val="00AD03B4"/>
    <w:rsid w:val="00AD0D56"/>
    <w:rsid w:val="00AD0F9A"/>
    <w:rsid w:val="00AD10B7"/>
    <w:rsid w:val="00AD1BF6"/>
    <w:rsid w:val="00AD2256"/>
    <w:rsid w:val="00AD24BC"/>
    <w:rsid w:val="00AD261B"/>
    <w:rsid w:val="00AD30F9"/>
    <w:rsid w:val="00AD3A28"/>
    <w:rsid w:val="00AD499D"/>
    <w:rsid w:val="00AD518B"/>
    <w:rsid w:val="00AD5631"/>
    <w:rsid w:val="00AD5ECF"/>
    <w:rsid w:val="00AD6AB1"/>
    <w:rsid w:val="00AD7AB1"/>
    <w:rsid w:val="00AE01E2"/>
    <w:rsid w:val="00AE2007"/>
    <w:rsid w:val="00AE21ED"/>
    <w:rsid w:val="00AE3B6D"/>
    <w:rsid w:val="00AE3D79"/>
    <w:rsid w:val="00AE3E36"/>
    <w:rsid w:val="00AE3EC0"/>
    <w:rsid w:val="00AE40A2"/>
    <w:rsid w:val="00AE4891"/>
    <w:rsid w:val="00AE4A6C"/>
    <w:rsid w:val="00AE5693"/>
    <w:rsid w:val="00AE5828"/>
    <w:rsid w:val="00AE5B0D"/>
    <w:rsid w:val="00AE63C3"/>
    <w:rsid w:val="00AE6B61"/>
    <w:rsid w:val="00AE7025"/>
    <w:rsid w:val="00AE7831"/>
    <w:rsid w:val="00AE79D5"/>
    <w:rsid w:val="00AE7B01"/>
    <w:rsid w:val="00AE7D4C"/>
    <w:rsid w:val="00AF05E8"/>
    <w:rsid w:val="00AF0DC6"/>
    <w:rsid w:val="00AF134E"/>
    <w:rsid w:val="00AF1A60"/>
    <w:rsid w:val="00AF2E63"/>
    <w:rsid w:val="00AF45CE"/>
    <w:rsid w:val="00AF47DF"/>
    <w:rsid w:val="00AF4840"/>
    <w:rsid w:val="00AF53EF"/>
    <w:rsid w:val="00AF5B42"/>
    <w:rsid w:val="00AF62B6"/>
    <w:rsid w:val="00AF67E8"/>
    <w:rsid w:val="00AF6D57"/>
    <w:rsid w:val="00B008E9"/>
    <w:rsid w:val="00B00EFC"/>
    <w:rsid w:val="00B010E0"/>
    <w:rsid w:val="00B012AC"/>
    <w:rsid w:val="00B012C3"/>
    <w:rsid w:val="00B015EF"/>
    <w:rsid w:val="00B01A5B"/>
    <w:rsid w:val="00B01C6B"/>
    <w:rsid w:val="00B02121"/>
    <w:rsid w:val="00B02513"/>
    <w:rsid w:val="00B030EC"/>
    <w:rsid w:val="00B03715"/>
    <w:rsid w:val="00B03BE6"/>
    <w:rsid w:val="00B04BB9"/>
    <w:rsid w:val="00B057B2"/>
    <w:rsid w:val="00B05ABE"/>
    <w:rsid w:val="00B05C5A"/>
    <w:rsid w:val="00B05C78"/>
    <w:rsid w:val="00B061C2"/>
    <w:rsid w:val="00B0644A"/>
    <w:rsid w:val="00B0677A"/>
    <w:rsid w:val="00B06F65"/>
    <w:rsid w:val="00B11D71"/>
    <w:rsid w:val="00B11DBB"/>
    <w:rsid w:val="00B1213C"/>
    <w:rsid w:val="00B12C18"/>
    <w:rsid w:val="00B12F85"/>
    <w:rsid w:val="00B13578"/>
    <w:rsid w:val="00B1360E"/>
    <w:rsid w:val="00B13FAA"/>
    <w:rsid w:val="00B14620"/>
    <w:rsid w:val="00B150D1"/>
    <w:rsid w:val="00B1518D"/>
    <w:rsid w:val="00B15531"/>
    <w:rsid w:val="00B1655B"/>
    <w:rsid w:val="00B171CC"/>
    <w:rsid w:val="00B1751A"/>
    <w:rsid w:val="00B205E2"/>
    <w:rsid w:val="00B209F1"/>
    <w:rsid w:val="00B21496"/>
    <w:rsid w:val="00B218D8"/>
    <w:rsid w:val="00B21AE7"/>
    <w:rsid w:val="00B22D08"/>
    <w:rsid w:val="00B230A4"/>
    <w:rsid w:val="00B23412"/>
    <w:rsid w:val="00B246CA"/>
    <w:rsid w:val="00B26547"/>
    <w:rsid w:val="00B2716A"/>
    <w:rsid w:val="00B3047E"/>
    <w:rsid w:val="00B30CF4"/>
    <w:rsid w:val="00B30EBF"/>
    <w:rsid w:val="00B31C7F"/>
    <w:rsid w:val="00B32738"/>
    <w:rsid w:val="00B32E88"/>
    <w:rsid w:val="00B3319E"/>
    <w:rsid w:val="00B3320C"/>
    <w:rsid w:val="00B3365B"/>
    <w:rsid w:val="00B343A5"/>
    <w:rsid w:val="00B35112"/>
    <w:rsid w:val="00B35192"/>
    <w:rsid w:val="00B3532D"/>
    <w:rsid w:val="00B401E9"/>
    <w:rsid w:val="00B40A9C"/>
    <w:rsid w:val="00B4155C"/>
    <w:rsid w:val="00B4157C"/>
    <w:rsid w:val="00B4160C"/>
    <w:rsid w:val="00B41F0F"/>
    <w:rsid w:val="00B41F34"/>
    <w:rsid w:val="00B42048"/>
    <w:rsid w:val="00B42699"/>
    <w:rsid w:val="00B42DE7"/>
    <w:rsid w:val="00B44087"/>
    <w:rsid w:val="00B445F0"/>
    <w:rsid w:val="00B44CB5"/>
    <w:rsid w:val="00B45537"/>
    <w:rsid w:val="00B457E1"/>
    <w:rsid w:val="00B45E3A"/>
    <w:rsid w:val="00B45EF2"/>
    <w:rsid w:val="00B4612A"/>
    <w:rsid w:val="00B4777A"/>
    <w:rsid w:val="00B4777D"/>
    <w:rsid w:val="00B47AAD"/>
    <w:rsid w:val="00B50768"/>
    <w:rsid w:val="00B51EEF"/>
    <w:rsid w:val="00B5202B"/>
    <w:rsid w:val="00B52E17"/>
    <w:rsid w:val="00B5344E"/>
    <w:rsid w:val="00B53739"/>
    <w:rsid w:val="00B54F91"/>
    <w:rsid w:val="00B550EE"/>
    <w:rsid w:val="00B55A3F"/>
    <w:rsid w:val="00B564B4"/>
    <w:rsid w:val="00B5665D"/>
    <w:rsid w:val="00B57BCF"/>
    <w:rsid w:val="00B60067"/>
    <w:rsid w:val="00B603CC"/>
    <w:rsid w:val="00B60483"/>
    <w:rsid w:val="00B6079B"/>
    <w:rsid w:val="00B60CC2"/>
    <w:rsid w:val="00B61016"/>
    <w:rsid w:val="00B61443"/>
    <w:rsid w:val="00B615D7"/>
    <w:rsid w:val="00B617C1"/>
    <w:rsid w:val="00B61A85"/>
    <w:rsid w:val="00B61B1C"/>
    <w:rsid w:val="00B61D28"/>
    <w:rsid w:val="00B61E3B"/>
    <w:rsid w:val="00B620B6"/>
    <w:rsid w:val="00B625A2"/>
    <w:rsid w:val="00B6377B"/>
    <w:rsid w:val="00B637EE"/>
    <w:rsid w:val="00B63AC8"/>
    <w:rsid w:val="00B6434B"/>
    <w:rsid w:val="00B65282"/>
    <w:rsid w:val="00B65523"/>
    <w:rsid w:val="00B657D0"/>
    <w:rsid w:val="00B658FD"/>
    <w:rsid w:val="00B66158"/>
    <w:rsid w:val="00B66183"/>
    <w:rsid w:val="00B66792"/>
    <w:rsid w:val="00B67BB0"/>
    <w:rsid w:val="00B67EC4"/>
    <w:rsid w:val="00B70166"/>
    <w:rsid w:val="00B70191"/>
    <w:rsid w:val="00B720AF"/>
    <w:rsid w:val="00B7210E"/>
    <w:rsid w:val="00B728DC"/>
    <w:rsid w:val="00B733EF"/>
    <w:rsid w:val="00B73671"/>
    <w:rsid w:val="00B74135"/>
    <w:rsid w:val="00B74698"/>
    <w:rsid w:val="00B74BB5"/>
    <w:rsid w:val="00B75BE3"/>
    <w:rsid w:val="00B761A8"/>
    <w:rsid w:val="00B76290"/>
    <w:rsid w:val="00B766C3"/>
    <w:rsid w:val="00B77324"/>
    <w:rsid w:val="00B77DEA"/>
    <w:rsid w:val="00B77FB7"/>
    <w:rsid w:val="00B80407"/>
    <w:rsid w:val="00B80AEE"/>
    <w:rsid w:val="00B80EF6"/>
    <w:rsid w:val="00B81293"/>
    <w:rsid w:val="00B81B5E"/>
    <w:rsid w:val="00B828BE"/>
    <w:rsid w:val="00B83DEE"/>
    <w:rsid w:val="00B83E78"/>
    <w:rsid w:val="00B84B97"/>
    <w:rsid w:val="00B85322"/>
    <w:rsid w:val="00B857C1"/>
    <w:rsid w:val="00B86C7E"/>
    <w:rsid w:val="00B90791"/>
    <w:rsid w:val="00B91E98"/>
    <w:rsid w:val="00B91EBD"/>
    <w:rsid w:val="00B91F82"/>
    <w:rsid w:val="00B92713"/>
    <w:rsid w:val="00B93D9E"/>
    <w:rsid w:val="00B93F42"/>
    <w:rsid w:val="00B94AE2"/>
    <w:rsid w:val="00B95053"/>
    <w:rsid w:val="00B950CD"/>
    <w:rsid w:val="00B950E4"/>
    <w:rsid w:val="00B950F6"/>
    <w:rsid w:val="00B95AFC"/>
    <w:rsid w:val="00B95BB1"/>
    <w:rsid w:val="00B979EA"/>
    <w:rsid w:val="00BA0A5A"/>
    <w:rsid w:val="00BA1355"/>
    <w:rsid w:val="00BA14A0"/>
    <w:rsid w:val="00BA2078"/>
    <w:rsid w:val="00BA23C3"/>
    <w:rsid w:val="00BA26CC"/>
    <w:rsid w:val="00BA2C38"/>
    <w:rsid w:val="00BA35AE"/>
    <w:rsid w:val="00BA3C81"/>
    <w:rsid w:val="00BA3CF9"/>
    <w:rsid w:val="00BA4815"/>
    <w:rsid w:val="00BA4C12"/>
    <w:rsid w:val="00BA4E35"/>
    <w:rsid w:val="00BA5645"/>
    <w:rsid w:val="00BA5E45"/>
    <w:rsid w:val="00BA638A"/>
    <w:rsid w:val="00BA66B4"/>
    <w:rsid w:val="00BA6B23"/>
    <w:rsid w:val="00BA6CD0"/>
    <w:rsid w:val="00BA6E92"/>
    <w:rsid w:val="00BA70E0"/>
    <w:rsid w:val="00BA7482"/>
    <w:rsid w:val="00BA7677"/>
    <w:rsid w:val="00BA79D2"/>
    <w:rsid w:val="00BA7E69"/>
    <w:rsid w:val="00BB04FB"/>
    <w:rsid w:val="00BB0E74"/>
    <w:rsid w:val="00BB14FD"/>
    <w:rsid w:val="00BB16C9"/>
    <w:rsid w:val="00BB215F"/>
    <w:rsid w:val="00BB31B7"/>
    <w:rsid w:val="00BB3D7A"/>
    <w:rsid w:val="00BB422E"/>
    <w:rsid w:val="00BB49E6"/>
    <w:rsid w:val="00BB5A11"/>
    <w:rsid w:val="00BB688A"/>
    <w:rsid w:val="00BB7632"/>
    <w:rsid w:val="00BB7FA0"/>
    <w:rsid w:val="00BB7FCF"/>
    <w:rsid w:val="00BC0238"/>
    <w:rsid w:val="00BC0769"/>
    <w:rsid w:val="00BC0852"/>
    <w:rsid w:val="00BC0AC8"/>
    <w:rsid w:val="00BC0EED"/>
    <w:rsid w:val="00BC12D6"/>
    <w:rsid w:val="00BC2674"/>
    <w:rsid w:val="00BC32E0"/>
    <w:rsid w:val="00BC3349"/>
    <w:rsid w:val="00BC391B"/>
    <w:rsid w:val="00BC3F5A"/>
    <w:rsid w:val="00BC4900"/>
    <w:rsid w:val="00BC54F2"/>
    <w:rsid w:val="00BC56C4"/>
    <w:rsid w:val="00BC5EAA"/>
    <w:rsid w:val="00BC636A"/>
    <w:rsid w:val="00BC63B4"/>
    <w:rsid w:val="00BC7566"/>
    <w:rsid w:val="00BC7A8D"/>
    <w:rsid w:val="00BD02D4"/>
    <w:rsid w:val="00BD053F"/>
    <w:rsid w:val="00BD05DB"/>
    <w:rsid w:val="00BD0723"/>
    <w:rsid w:val="00BD0745"/>
    <w:rsid w:val="00BD1DDC"/>
    <w:rsid w:val="00BD23B3"/>
    <w:rsid w:val="00BD27A6"/>
    <w:rsid w:val="00BD29A9"/>
    <w:rsid w:val="00BD330D"/>
    <w:rsid w:val="00BD37DF"/>
    <w:rsid w:val="00BD40A2"/>
    <w:rsid w:val="00BD56FC"/>
    <w:rsid w:val="00BD5C52"/>
    <w:rsid w:val="00BD5D0E"/>
    <w:rsid w:val="00BD6B48"/>
    <w:rsid w:val="00BD6FC6"/>
    <w:rsid w:val="00BD7C7A"/>
    <w:rsid w:val="00BE040F"/>
    <w:rsid w:val="00BE09F9"/>
    <w:rsid w:val="00BE10C0"/>
    <w:rsid w:val="00BE12EA"/>
    <w:rsid w:val="00BE1D26"/>
    <w:rsid w:val="00BE1F27"/>
    <w:rsid w:val="00BE2260"/>
    <w:rsid w:val="00BE236B"/>
    <w:rsid w:val="00BE24CD"/>
    <w:rsid w:val="00BE2972"/>
    <w:rsid w:val="00BE2C75"/>
    <w:rsid w:val="00BE2CF4"/>
    <w:rsid w:val="00BE2D33"/>
    <w:rsid w:val="00BE3AD0"/>
    <w:rsid w:val="00BE3D25"/>
    <w:rsid w:val="00BE4190"/>
    <w:rsid w:val="00BE64A0"/>
    <w:rsid w:val="00BE7089"/>
    <w:rsid w:val="00BE7179"/>
    <w:rsid w:val="00BE724D"/>
    <w:rsid w:val="00BE7350"/>
    <w:rsid w:val="00BE77AF"/>
    <w:rsid w:val="00BE7AFC"/>
    <w:rsid w:val="00BE7F0A"/>
    <w:rsid w:val="00BF0493"/>
    <w:rsid w:val="00BF04D2"/>
    <w:rsid w:val="00BF1849"/>
    <w:rsid w:val="00BF1BD5"/>
    <w:rsid w:val="00BF3DB0"/>
    <w:rsid w:val="00BF3F69"/>
    <w:rsid w:val="00BF3F75"/>
    <w:rsid w:val="00BF492E"/>
    <w:rsid w:val="00BF4C63"/>
    <w:rsid w:val="00BF4D56"/>
    <w:rsid w:val="00BF4E30"/>
    <w:rsid w:val="00BF54E9"/>
    <w:rsid w:val="00BF5891"/>
    <w:rsid w:val="00BF6280"/>
    <w:rsid w:val="00BF6465"/>
    <w:rsid w:val="00BF6C62"/>
    <w:rsid w:val="00BF6DD8"/>
    <w:rsid w:val="00BF701F"/>
    <w:rsid w:val="00BF72BB"/>
    <w:rsid w:val="00BF731B"/>
    <w:rsid w:val="00BF73A0"/>
    <w:rsid w:val="00BF756B"/>
    <w:rsid w:val="00BF76F5"/>
    <w:rsid w:val="00BF7CD5"/>
    <w:rsid w:val="00C006FF"/>
    <w:rsid w:val="00C00A10"/>
    <w:rsid w:val="00C01028"/>
    <w:rsid w:val="00C0245F"/>
    <w:rsid w:val="00C02BE8"/>
    <w:rsid w:val="00C0330B"/>
    <w:rsid w:val="00C0439E"/>
    <w:rsid w:val="00C04C0D"/>
    <w:rsid w:val="00C05423"/>
    <w:rsid w:val="00C06519"/>
    <w:rsid w:val="00C06602"/>
    <w:rsid w:val="00C06C01"/>
    <w:rsid w:val="00C07927"/>
    <w:rsid w:val="00C07B84"/>
    <w:rsid w:val="00C07E8A"/>
    <w:rsid w:val="00C10887"/>
    <w:rsid w:val="00C11417"/>
    <w:rsid w:val="00C123BE"/>
    <w:rsid w:val="00C132DB"/>
    <w:rsid w:val="00C138CE"/>
    <w:rsid w:val="00C13F17"/>
    <w:rsid w:val="00C15078"/>
    <w:rsid w:val="00C15441"/>
    <w:rsid w:val="00C16B01"/>
    <w:rsid w:val="00C16F34"/>
    <w:rsid w:val="00C17395"/>
    <w:rsid w:val="00C2137D"/>
    <w:rsid w:val="00C21A4B"/>
    <w:rsid w:val="00C21D1C"/>
    <w:rsid w:val="00C22807"/>
    <w:rsid w:val="00C23F49"/>
    <w:rsid w:val="00C2553F"/>
    <w:rsid w:val="00C27F93"/>
    <w:rsid w:val="00C3037A"/>
    <w:rsid w:val="00C32525"/>
    <w:rsid w:val="00C327B5"/>
    <w:rsid w:val="00C3290B"/>
    <w:rsid w:val="00C3295A"/>
    <w:rsid w:val="00C32EAB"/>
    <w:rsid w:val="00C339B8"/>
    <w:rsid w:val="00C33BB8"/>
    <w:rsid w:val="00C34382"/>
    <w:rsid w:val="00C34C2A"/>
    <w:rsid w:val="00C36415"/>
    <w:rsid w:val="00C36640"/>
    <w:rsid w:val="00C3692D"/>
    <w:rsid w:val="00C4054A"/>
    <w:rsid w:val="00C40657"/>
    <w:rsid w:val="00C408EA"/>
    <w:rsid w:val="00C40E49"/>
    <w:rsid w:val="00C4166D"/>
    <w:rsid w:val="00C41672"/>
    <w:rsid w:val="00C41A99"/>
    <w:rsid w:val="00C423CD"/>
    <w:rsid w:val="00C42607"/>
    <w:rsid w:val="00C42814"/>
    <w:rsid w:val="00C42AA5"/>
    <w:rsid w:val="00C42D99"/>
    <w:rsid w:val="00C43C79"/>
    <w:rsid w:val="00C43E25"/>
    <w:rsid w:val="00C4445E"/>
    <w:rsid w:val="00C446AA"/>
    <w:rsid w:val="00C455F5"/>
    <w:rsid w:val="00C457C3"/>
    <w:rsid w:val="00C46482"/>
    <w:rsid w:val="00C4672F"/>
    <w:rsid w:val="00C46806"/>
    <w:rsid w:val="00C471CE"/>
    <w:rsid w:val="00C47D38"/>
    <w:rsid w:val="00C47EBA"/>
    <w:rsid w:val="00C504ED"/>
    <w:rsid w:val="00C507C1"/>
    <w:rsid w:val="00C50DB3"/>
    <w:rsid w:val="00C51F53"/>
    <w:rsid w:val="00C529D4"/>
    <w:rsid w:val="00C530FF"/>
    <w:rsid w:val="00C5318E"/>
    <w:rsid w:val="00C53A70"/>
    <w:rsid w:val="00C544D0"/>
    <w:rsid w:val="00C55228"/>
    <w:rsid w:val="00C55249"/>
    <w:rsid w:val="00C55A88"/>
    <w:rsid w:val="00C55D99"/>
    <w:rsid w:val="00C55EF2"/>
    <w:rsid w:val="00C57321"/>
    <w:rsid w:val="00C5732E"/>
    <w:rsid w:val="00C57631"/>
    <w:rsid w:val="00C57E49"/>
    <w:rsid w:val="00C6026D"/>
    <w:rsid w:val="00C604D5"/>
    <w:rsid w:val="00C61C8B"/>
    <w:rsid w:val="00C61D29"/>
    <w:rsid w:val="00C620C9"/>
    <w:rsid w:val="00C62B17"/>
    <w:rsid w:val="00C634F4"/>
    <w:rsid w:val="00C6398D"/>
    <w:rsid w:val="00C64130"/>
    <w:rsid w:val="00C641E3"/>
    <w:rsid w:val="00C64F91"/>
    <w:rsid w:val="00C661B9"/>
    <w:rsid w:val="00C66C56"/>
    <w:rsid w:val="00C672F7"/>
    <w:rsid w:val="00C673D9"/>
    <w:rsid w:val="00C6744D"/>
    <w:rsid w:val="00C6753F"/>
    <w:rsid w:val="00C675D2"/>
    <w:rsid w:val="00C67A90"/>
    <w:rsid w:val="00C67B15"/>
    <w:rsid w:val="00C67F6E"/>
    <w:rsid w:val="00C7007B"/>
    <w:rsid w:val="00C70FC1"/>
    <w:rsid w:val="00C712A7"/>
    <w:rsid w:val="00C713A2"/>
    <w:rsid w:val="00C715B8"/>
    <w:rsid w:val="00C7195B"/>
    <w:rsid w:val="00C71F0B"/>
    <w:rsid w:val="00C7275F"/>
    <w:rsid w:val="00C72C9D"/>
    <w:rsid w:val="00C72CFF"/>
    <w:rsid w:val="00C72D1C"/>
    <w:rsid w:val="00C73936"/>
    <w:rsid w:val="00C73B94"/>
    <w:rsid w:val="00C741F6"/>
    <w:rsid w:val="00C745AB"/>
    <w:rsid w:val="00C74B19"/>
    <w:rsid w:val="00C75054"/>
    <w:rsid w:val="00C75085"/>
    <w:rsid w:val="00C75700"/>
    <w:rsid w:val="00C77150"/>
    <w:rsid w:val="00C7742C"/>
    <w:rsid w:val="00C77435"/>
    <w:rsid w:val="00C77CBB"/>
    <w:rsid w:val="00C77D45"/>
    <w:rsid w:val="00C77EB0"/>
    <w:rsid w:val="00C8015C"/>
    <w:rsid w:val="00C811C6"/>
    <w:rsid w:val="00C815DA"/>
    <w:rsid w:val="00C8238B"/>
    <w:rsid w:val="00C8308C"/>
    <w:rsid w:val="00C8310E"/>
    <w:rsid w:val="00C83610"/>
    <w:rsid w:val="00C8470F"/>
    <w:rsid w:val="00C84A35"/>
    <w:rsid w:val="00C84FED"/>
    <w:rsid w:val="00C85061"/>
    <w:rsid w:val="00C85325"/>
    <w:rsid w:val="00C8591C"/>
    <w:rsid w:val="00C85B86"/>
    <w:rsid w:val="00C87D75"/>
    <w:rsid w:val="00C90411"/>
    <w:rsid w:val="00C90E59"/>
    <w:rsid w:val="00C913D6"/>
    <w:rsid w:val="00C91C2B"/>
    <w:rsid w:val="00C92E52"/>
    <w:rsid w:val="00C93048"/>
    <w:rsid w:val="00C934DA"/>
    <w:rsid w:val="00C93711"/>
    <w:rsid w:val="00C94070"/>
    <w:rsid w:val="00C94426"/>
    <w:rsid w:val="00C94C45"/>
    <w:rsid w:val="00C94CCE"/>
    <w:rsid w:val="00C951BC"/>
    <w:rsid w:val="00C952C3"/>
    <w:rsid w:val="00C9569F"/>
    <w:rsid w:val="00C9571E"/>
    <w:rsid w:val="00C96C07"/>
    <w:rsid w:val="00C9729D"/>
    <w:rsid w:val="00C9744D"/>
    <w:rsid w:val="00C97714"/>
    <w:rsid w:val="00C97B70"/>
    <w:rsid w:val="00CA021A"/>
    <w:rsid w:val="00CA03CC"/>
    <w:rsid w:val="00CA0533"/>
    <w:rsid w:val="00CA1105"/>
    <w:rsid w:val="00CA145F"/>
    <w:rsid w:val="00CA1CB2"/>
    <w:rsid w:val="00CA2B8A"/>
    <w:rsid w:val="00CA30C4"/>
    <w:rsid w:val="00CA324C"/>
    <w:rsid w:val="00CA3393"/>
    <w:rsid w:val="00CA34CB"/>
    <w:rsid w:val="00CA385D"/>
    <w:rsid w:val="00CA416C"/>
    <w:rsid w:val="00CA42D7"/>
    <w:rsid w:val="00CA437E"/>
    <w:rsid w:val="00CA6133"/>
    <w:rsid w:val="00CA6552"/>
    <w:rsid w:val="00CA66DC"/>
    <w:rsid w:val="00CA6819"/>
    <w:rsid w:val="00CA6D35"/>
    <w:rsid w:val="00CA761E"/>
    <w:rsid w:val="00CA7AA1"/>
    <w:rsid w:val="00CA7E39"/>
    <w:rsid w:val="00CB0145"/>
    <w:rsid w:val="00CB0CC5"/>
    <w:rsid w:val="00CB0D0D"/>
    <w:rsid w:val="00CB0D8A"/>
    <w:rsid w:val="00CB10AE"/>
    <w:rsid w:val="00CB1248"/>
    <w:rsid w:val="00CB1954"/>
    <w:rsid w:val="00CB2539"/>
    <w:rsid w:val="00CB295F"/>
    <w:rsid w:val="00CB2C74"/>
    <w:rsid w:val="00CB419C"/>
    <w:rsid w:val="00CB4909"/>
    <w:rsid w:val="00CB4A8C"/>
    <w:rsid w:val="00CB589C"/>
    <w:rsid w:val="00CB5962"/>
    <w:rsid w:val="00CB64BF"/>
    <w:rsid w:val="00CB66A3"/>
    <w:rsid w:val="00CB6886"/>
    <w:rsid w:val="00CB7249"/>
    <w:rsid w:val="00CB79F8"/>
    <w:rsid w:val="00CB7ABA"/>
    <w:rsid w:val="00CB7AC8"/>
    <w:rsid w:val="00CB7D89"/>
    <w:rsid w:val="00CC0064"/>
    <w:rsid w:val="00CC06F1"/>
    <w:rsid w:val="00CC06F9"/>
    <w:rsid w:val="00CC08CB"/>
    <w:rsid w:val="00CC11B9"/>
    <w:rsid w:val="00CC12A9"/>
    <w:rsid w:val="00CC15AC"/>
    <w:rsid w:val="00CC185C"/>
    <w:rsid w:val="00CC258A"/>
    <w:rsid w:val="00CC2654"/>
    <w:rsid w:val="00CC2C89"/>
    <w:rsid w:val="00CC3B27"/>
    <w:rsid w:val="00CC3B9B"/>
    <w:rsid w:val="00CC3BA2"/>
    <w:rsid w:val="00CC41CD"/>
    <w:rsid w:val="00CC4431"/>
    <w:rsid w:val="00CC47D7"/>
    <w:rsid w:val="00CC4DE0"/>
    <w:rsid w:val="00CC5443"/>
    <w:rsid w:val="00CC597B"/>
    <w:rsid w:val="00CC5C00"/>
    <w:rsid w:val="00CC64E0"/>
    <w:rsid w:val="00CC674C"/>
    <w:rsid w:val="00CC6826"/>
    <w:rsid w:val="00CC6CE2"/>
    <w:rsid w:val="00CC71F2"/>
    <w:rsid w:val="00CC7A82"/>
    <w:rsid w:val="00CC7CBD"/>
    <w:rsid w:val="00CD05AB"/>
    <w:rsid w:val="00CD1B3C"/>
    <w:rsid w:val="00CD2A36"/>
    <w:rsid w:val="00CD2C57"/>
    <w:rsid w:val="00CD2FA2"/>
    <w:rsid w:val="00CD324B"/>
    <w:rsid w:val="00CD368A"/>
    <w:rsid w:val="00CD52B5"/>
    <w:rsid w:val="00CD6794"/>
    <w:rsid w:val="00CD69F0"/>
    <w:rsid w:val="00CD6D30"/>
    <w:rsid w:val="00CD7013"/>
    <w:rsid w:val="00CD70B0"/>
    <w:rsid w:val="00CD7201"/>
    <w:rsid w:val="00CD7432"/>
    <w:rsid w:val="00CD7829"/>
    <w:rsid w:val="00CD7A10"/>
    <w:rsid w:val="00CE07DA"/>
    <w:rsid w:val="00CE09E9"/>
    <w:rsid w:val="00CE0E83"/>
    <w:rsid w:val="00CE1335"/>
    <w:rsid w:val="00CE1492"/>
    <w:rsid w:val="00CE1DE6"/>
    <w:rsid w:val="00CE23BD"/>
    <w:rsid w:val="00CE248F"/>
    <w:rsid w:val="00CE277C"/>
    <w:rsid w:val="00CE2974"/>
    <w:rsid w:val="00CE3209"/>
    <w:rsid w:val="00CE33BE"/>
    <w:rsid w:val="00CE380A"/>
    <w:rsid w:val="00CE39CD"/>
    <w:rsid w:val="00CE3C58"/>
    <w:rsid w:val="00CE408E"/>
    <w:rsid w:val="00CE4A2C"/>
    <w:rsid w:val="00CE75E2"/>
    <w:rsid w:val="00CF0950"/>
    <w:rsid w:val="00CF18BE"/>
    <w:rsid w:val="00CF1BDD"/>
    <w:rsid w:val="00CF1C02"/>
    <w:rsid w:val="00CF1DD8"/>
    <w:rsid w:val="00CF1E64"/>
    <w:rsid w:val="00CF1F78"/>
    <w:rsid w:val="00CF2D81"/>
    <w:rsid w:val="00CF2E9D"/>
    <w:rsid w:val="00CF303A"/>
    <w:rsid w:val="00CF307E"/>
    <w:rsid w:val="00CF3499"/>
    <w:rsid w:val="00CF3BAF"/>
    <w:rsid w:val="00CF3FEE"/>
    <w:rsid w:val="00CF53A0"/>
    <w:rsid w:val="00CF5559"/>
    <w:rsid w:val="00CF56BD"/>
    <w:rsid w:val="00CF5E53"/>
    <w:rsid w:val="00CF5E57"/>
    <w:rsid w:val="00CF63FF"/>
    <w:rsid w:val="00CF6521"/>
    <w:rsid w:val="00CF7124"/>
    <w:rsid w:val="00CF79AC"/>
    <w:rsid w:val="00CF7EA9"/>
    <w:rsid w:val="00D000F1"/>
    <w:rsid w:val="00D00815"/>
    <w:rsid w:val="00D00C92"/>
    <w:rsid w:val="00D011D3"/>
    <w:rsid w:val="00D01759"/>
    <w:rsid w:val="00D01FE5"/>
    <w:rsid w:val="00D027B8"/>
    <w:rsid w:val="00D02F20"/>
    <w:rsid w:val="00D032E7"/>
    <w:rsid w:val="00D035F4"/>
    <w:rsid w:val="00D03ACD"/>
    <w:rsid w:val="00D03F5C"/>
    <w:rsid w:val="00D0428A"/>
    <w:rsid w:val="00D04F04"/>
    <w:rsid w:val="00D05DA7"/>
    <w:rsid w:val="00D06484"/>
    <w:rsid w:val="00D07B42"/>
    <w:rsid w:val="00D07E6C"/>
    <w:rsid w:val="00D102F0"/>
    <w:rsid w:val="00D1069F"/>
    <w:rsid w:val="00D10AE4"/>
    <w:rsid w:val="00D10DC2"/>
    <w:rsid w:val="00D10E8D"/>
    <w:rsid w:val="00D1160A"/>
    <w:rsid w:val="00D11CC1"/>
    <w:rsid w:val="00D12632"/>
    <w:rsid w:val="00D1277E"/>
    <w:rsid w:val="00D12803"/>
    <w:rsid w:val="00D129D3"/>
    <w:rsid w:val="00D134C7"/>
    <w:rsid w:val="00D13DC7"/>
    <w:rsid w:val="00D13E52"/>
    <w:rsid w:val="00D13F78"/>
    <w:rsid w:val="00D14949"/>
    <w:rsid w:val="00D14A65"/>
    <w:rsid w:val="00D14D28"/>
    <w:rsid w:val="00D14F1D"/>
    <w:rsid w:val="00D15060"/>
    <w:rsid w:val="00D1599A"/>
    <w:rsid w:val="00D15E7D"/>
    <w:rsid w:val="00D15FF4"/>
    <w:rsid w:val="00D1670B"/>
    <w:rsid w:val="00D16A4B"/>
    <w:rsid w:val="00D17F1F"/>
    <w:rsid w:val="00D20230"/>
    <w:rsid w:val="00D2024A"/>
    <w:rsid w:val="00D21F35"/>
    <w:rsid w:val="00D2277E"/>
    <w:rsid w:val="00D22CB1"/>
    <w:rsid w:val="00D231E2"/>
    <w:rsid w:val="00D2371E"/>
    <w:rsid w:val="00D23F07"/>
    <w:rsid w:val="00D2418C"/>
    <w:rsid w:val="00D244A5"/>
    <w:rsid w:val="00D2476A"/>
    <w:rsid w:val="00D24826"/>
    <w:rsid w:val="00D2507A"/>
    <w:rsid w:val="00D2516E"/>
    <w:rsid w:val="00D25AB5"/>
    <w:rsid w:val="00D26CB9"/>
    <w:rsid w:val="00D27278"/>
    <w:rsid w:val="00D27D2A"/>
    <w:rsid w:val="00D27FF8"/>
    <w:rsid w:val="00D3036F"/>
    <w:rsid w:val="00D3104D"/>
    <w:rsid w:val="00D31604"/>
    <w:rsid w:val="00D317A5"/>
    <w:rsid w:val="00D32178"/>
    <w:rsid w:val="00D32C5D"/>
    <w:rsid w:val="00D32CB9"/>
    <w:rsid w:val="00D3311A"/>
    <w:rsid w:val="00D33247"/>
    <w:rsid w:val="00D337F3"/>
    <w:rsid w:val="00D341D2"/>
    <w:rsid w:val="00D343BA"/>
    <w:rsid w:val="00D34620"/>
    <w:rsid w:val="00D349FC"/>
    <w:rsid w:val="00D34BAD"/>
    <w:rsid w:val="00D34F86"/>
    <w:rsid w:val="00D35497"/>
    <w:rsid w:val="00D37C56"/>
    <w:rsid w:val="00D37CBF"/>
    <w:rsid w:val="00D37D23"/>
    <w:rsid w:val="00D40F55"/>
    <w:rsid w:val="00D41080"/>
    <w:rsid w:val="00D4155B"/>
    <w:rsid w:val="00D417C7"/>
    <w:rsid w:val="00D41863"/>
    <w:rsid w:val="00D42D19"/>
    <w:rsid w:val="00D430BB"/>
    <w:rsid w:val="00D434E4"/>
    <w:rsid w:val="00D43590"/>
    <w:rsid w:val="00D43B27"/>
    <w:rsid w:val="00D45619"/>
    <w:rsid w:val="00D4592A"/>
    <w:rsid w:val="00D45DB1"/>
    <w:rsid w:val="00D47C3E"/>
    <w:rsid w:val="00D47C8C"/>
    <w:rsid w:val="00D50F06"/>
    <w:rsid w:val="00D51670"/>
    <w:rsid w:val="00D51754"/>
    <w:rsid w:val="00D51C52"/>
    <w:rsid w:val="00D52C19"/>
    <w:rsid w:val="00D53434"/>
    <w:rsid w:val="00D53C2E"/>
    <w:rsid w:val="00D53C7D"/>
    <w:rsid w:val="00D542A9"/>
    <w:rsid w:val="00D54D7B"/>
    <w:rsid w:val="00D54EEF"/>
    <w:rsid w:val="00D55192"/>
    <w:rsid w:val="00D55734"/>
    <w:rsid w:val="00D56660"/>
    <w:rsid w:val="00D56922"/>
    <w:rsid w:val="00D56B19"/>
    <w:rsid w:val="00D571D6"/>
    <w:rsid w:val="00D57E15"/>
    <w:rsid w:val="00D60A25"/>
    <w:rsid w:val="00D60FFE"/>
    <w:rsid w:val="00D6149B"/>
    <w:rsid w:val="00D61820"/>
    <w:rsid w:val="00D61E92"/>
    <w:rsid w:val="00D61FE2"/>
    <w:rsid w:val="00D629CC"/>
    <w:rsid w:val="00D63C7B"/>
    <w:rsid w:val="00D64289"/>
    <w:rsid w:val="00D64AF2"/>
    <w:rsid w:val="00D64E43"/>
    <w:rsid w:val="00D650C2"/>
    <w:rsid w:val="00D656DB"/>
    <w:rsid w:val="00D67873"/>
    <w:rsid w:val="00D6788D"/>
    <w:rsid w:val="00D67CF7"/>
    <w:rsid w:val="00D705F6"/>
    <w:rsid w:val="00D70BD9"/>
    <w:rsid w:val="00D71643"/>
    <w:rsid w:val="00D718B4"/>
    <w:rsid w:val="00D71A49"/>
    <w:rsid w:val="00D72168"/>
    <w:rsid w:val="00D721E3"/>
    <w:rsid w:val="00D738B0"/>
    <w:rsid w:val="00D73A34"/>
    <w:rsid w:val="00D74BA7"/>
    <w:rsid w:val="00D75105"/>
    <w:rsid w:val="00D75C46"/>
    <w:rsid w:val="00D76012"/>
    <w:rsid w:val="00D7785F"/>
    <w:rsid w:val="00D80059"/>
    <w:rsid w:val="00D807A5"/>
    <w:rsid w:val="00D80F56"/>
    <w:rsid w:val="00D81AD7"/>
    <w:rsid w:val="00D82C36"/>
    <w:rsid w:val="00D830D3"/>
    <w:rsid w:val="00D832E4"/>
    <w:rsid w:val="00D83B7A"/>
    <w:rsid w:val="00D83E87"/>
    <w:rsid w:val="00D8490A"/>
    <w:rsid w:val="00D84ACE"/>
    <w:rsid w:val="00D8561F"/>
    <w:rsid w:val="00D85717"/>
    <w:rsid w:val="00D85C0A"/>
    <w:rsid w:val="00D85FCD"/>
    <w:rsid w:val="00D86264"/>
    <w:rsid w:val="00D864D7"/>
    <w:rsid w:val="00D86682"/>
    <w:rsid w:val="00D866C0"/>
    <w:rsid w:val="00D86C85"/>
    <w:rsid w:val="00D86E1D"/>
    <w:rsid w:val="00D86ED0"/>
    <w:rsid w:val="00D870CB"/>
    <w:rsid w:val="00D8713C"/>
    <w:rsid w:val="00D871FD"/>
    <w:rsid w:val="00D876D8"/>
    <w:rsid w:val="00D87EC8"/>
    <w:rsid w:val="00D90805"/>
    <w:rsid w:val="00D90818"/>
    <w:rsid w:val="00D91A28"/>
    <w:rsid w:val="00D91A73"/>
    <w:rsid w:val="00D91DA9"/>
    <w:rsid w:val="00D92598"/>
    <w:rsid w:val="00D92D0C"/>
    <w:rsid w:val="00D934E9"/>
    <w:rsid w:val="00D93B78"/>
    <w:rsid w:val="00D940B4"/>
    <w:rsid w:val="00D949EF"/>
    <w:rsid w:val="00D94F19"/>
    <w:rsid w:val="00D95699"/>
    <w:rsid w:val="00D956D3"/>
    <w:rsid w:val="00D9602E"/>
    <w:rsid w:val="00D971DB"/>
    <w:rsid w:val="00D9729C"/>
    <w:rsid w:val="00D97400"/>
    <w:rsid w:val="00D974E2"/>
    <w:rsid w:val="00D97656"/>
    <w:rsid w:val="00D97930"/>
    <w:rsid w:val="00DA0023"/>
    <w:rsid w:val="00DA02E9"/>
    <w:rsid w:val="00DA04F7"/>
    <w:rsid w:val="00DA05A0"/>
    <w:rsid w:val="00DA0FC3"/>
    <w:rsid w:val="00DA150E"/>
    <w:rsid w:val="00DA16B6"/>
    <w:rsid w:val="00DA273A"/>
    <w:rsid w:val="00DA27DA"/>
    <w:rsid w:val="00DA2963"/>
    <w:rsid w:val="00DA2C60"/>
    <w:rsid w:val="00DA3215"/>
    <w:rsid w:val="00DA322C"/>
    <w:rsid w:val="00DA4280"/>
    <w:rsid w:val="00DA42E2"/>
    <w:rsid w:val="00DA440A"/>
    <w:rsid w:val="00DA4B52"/>
    <w:rsid w:val="00DA4EF0"/>
    <w:rsid w:val="00DA51A3"/>
    <w:rsid w:val="00DA655E"/>
    <w:rsid w:val="00DA6C42"/>
    <w:rsid w:val="00DA6DAF"/>
    <w:rsid w:val="00DA72DE"/>
    <w:rsid w:val="00DA72F6"/>
    <w:rsid w:val="00DA7CA1"/>
    <w:rsid w:val="00DB021D"/>
    <w:rsid w:val="00DB0284"/>
    <w:rsid w:val="00DB0300"/>
    <w:rsid w:val="00DB049D"/>
    <w:rsid w:val="00DB1241"/>
    <w:rsid w:val="00DB1A37"/>
    <w:rsid w:val="00DB25F7"/>
    <w:rsid w:val="00DB2B4D"/>
    <w:rsid w:val="00DB3694"/>
    <w:rsid w:val="00DB3EB4"/>
    <w:rsid w:val="00DB7215"/>
    <w:rsid w:val="00DC05C5"/>
    <w:rsid w:val="00DC17EF"/>
    <w:rsid w:val="00DC1D71"/>
    <w:rsid w:val="00DC23DE"/>
    <w:rsid w:val="00DC2C3E"/>
    <w:rsid w:val="00DC33B3"/>
    <w:rsid w:val="00DC3543"/>
    <w:rsid w:val="00DC42DC"/>
    <w:rsid w:val="00DC472F"/>
    <w:rsid w:val="00DC47B1"/>
    <w:rsid w:val="00DC4E06"/>
    <w:rsid w:val="00DC4E76"/>
    <w:rsid w:val="00DC523D"/>
    <w:rsid w:val="00DC5C3E"/>
    <w:rsid w:val="00DC5C64"/>
    <w:rsid w:val="00DC6014"/>
    <w:rsid w:val="00DC669F"/>
    <w:rsid w:val="00DC689D"/>
    <w:rsid w:val="00DC6D13"/>
    <w:rsid w:val="00DC6D92"/>
    <w:rsid w:val="00DC7280"/>
    <w:rsid w:val="00DC7A0E"/>
    <w:rsid w:val="00DC7D06"/>
    <w:rsid w:val="00DD0072"/>
    <w:rsid w:val="00DD0111"/>
    <w:rsid w:val="00DD0197"/>
    <w:rsid w:val="00DD0A7B"/>
    <w:rsid w:val="00DD0BCE"/>
    <w:rsid w:val="00DD186A"/>
    <w:rsid w:val="00DD1CA3"/>
    <w:rsid w:val="00DD1E50"/>
    <w:rsid w:val="00DD1EB6"/>
    <w:rsid w:val="00DD2569"/>
    <w:rsid w:val="00DD26C0"/>
    <w:rsid w:val="00DD2CB8"/>
    <w:rsid w:val="00DD3527"/>
    <w:rsid w:val="00DD3AE4"/>
    <w:rsid w:val="00DD3CE9"/>
    <w:rsid w:val="00DD47D3"/>
    <w:rsid w:val="00DD494D"/>
    <w:rsid w:val="00DD4A5F"/>
    <w:rsid w:val="00DD541B"/>
    <w:rsid w:val="00DE0359"/>
    <w:rsid w:val="00DE0879"/>
    <w:rsid w:val="00DE0F68"/>
    <w:rsid w:val="00DE1304"/>
    <w:rsid w:val="00DE13AB"/>
    <w:rsid w:val="00DE1755"/>
    <w:rsid w:val="00DE1C2C"/>
    <w:rsid w:val="00DE2794"/>
    <w:rsid w:val="00DE2B1A"/>
    <w:rsid w:val="00DE32FA"/>
    <w:rsid w:val="00DE3E1D"/>
    <w:rsid w:val="00DE43EB"/>
    <w:rsid w:val="00DE4BD2"/>
    <w:rsid w:val="00DE4D97"/>
    <w:rsid w:val="00DE556A"/>
    <w:rsid w:val="00DE5D7C"/>
    <w:rsid w:val="00DE60F4"/>
    <w:rsid w:val="00DE62DB"/>
    <w:rsid w:val="00DE662A"/>
    <w:rsid w:val="00DE6779"/>
    <w:rsid w:val="00DE77FA"/>
    <w:rsid w:val="00DE7F41"/>
    <w:rsid w:val="00DF0903"/>
    <w:rsid w:val="00DF0C5F"/>
    <w:rsid w:val="00DF1130"/>
    <w:rsid w:val="00DF132F"/>
    <w:rsid w:val="00DF170A"/>
    <w:rsid w:val="00DF19D1"/>
    <w:rsid w:val="00DF1B1F"/>
    <w:rsid w:val="00DF1B3E"/>
    <w:rsid w:val="00DF1D3D"/>
    <w:rsid w:val="00DF2B70"/>
    <w:rsid w:val="00DF2C0A"/>
    <w:rsid w:val="00DF4034"/>
    <w:rsid w:val="00DF5352"/>
    <w:rsid w:val="00DF5409"/>
    <w:rsid w:val="00DF596E"/>
    <w:rsid w:val="00DF59BA"/>
    <w:rsid w:val="00DF6AE5"/>
    <w:rsid w:val="00DF7D28"/>
    <w:rsid w:val="00DF7F47"/>
    <w:rsid w:val="00E000EE"/>
    <w:rsid w:val="00E0112B"/>
    <w:rsid w:val="00E014A6"/>
    <w:rsid w:val="00E027D5"/>
    <w:rsid w:val="00E029E0"/>
    <w:rsid w:val="00E02D8D"/>
    <w:rsid w:val="00E03F2E"/>
    <w:rsid w:val="00E04A5D"/>
    <w:rsid w:val="00E04EF1"/>
    <w:rsid w:val="00E0506E"/>
    <w:rsid w:val="00E05D24"/>
    <w:rsid w:val="00E069C4"/>
    <w:rsid w:val="00E06E72"/>
    <w:rsid w:val="00E073DD"/>
    <w:rsid w:val="00E10263"/>
    <w:rsid w:val="00E1031A"/>
    <w:rsid w:val="00E113BC"/>
    <w:rsid w:val="00E11791"/>
    <w:rsid w:val="00E11C4B"/>
    <w:rsid w:val="00E12816"/>
    <w:rsid w:val="00E138FB"/>
    <w:rsid w:val="00E13C3A"/>
    <w:rsid w:val="00E15D06"/>
    <w:rsid w:val="00E15FC3"/>
    <w:rsid w:val="00E16BDC"/>
    <w:rsid w:val="00E16CE8"/>
    <w:rsid w:val="00E173CF"/>
    <w:rsid w:val="00E177D7"/>
    <w:rsid w:val="00E2007C"/>
    <w:rsid w:val="00E20AAE"/>
    <w:rsid w:val="00E213FA"/>
    <w:rsid w:val="00E21CB4"/>
    <w:rsid w:val="00E22DB9"/>
    <w:rsid w:val="00E2385F"/>
    <w:rsid w:val="00E23A2C"/>
    <w:rsid w:val="00E2400F"/>
    <w:rsid w:val="00E2471A"/>
    <w:rsid w:val="00E24839"/>
    <w:rsid w:val="00E24A44"/>
    <w:rsid w:val="00E24C35"/>
    <w:rsid w:val="00E24EA0"/>
    <w:rsid w:val="00E26684"/>
    <w:rsid w:val="00E26DFE"/>
    <w:rsid w:val="00E27314"/>
    <w:rsid w:val="00E274A8"/>
    <w:rsid w:val="00E27BE3"/>
    <w:rsid w:val="00E300F3"/>
    <w:rsid w:val="00E30194"/>
    <w:rsid w:val="00E3026F"/>
    <w:rsid w:val="00E31437"/>
    <w:rsid w:val="00E3166E"/>
    <w:rsid w:val="00E33764"/>
    <w:rsid w:val="00E34DEC"/>
    <w:rsid w:val="00E35AF9"/>
    <w:rsid w:val="00E36209"/>
    <w:rsid w:val="00E36294"/>
    <w:rsid w:val="00E364C9"/>
    <w:rsid w:val="00E377D4"/>
    <w:rsid w:val="00E40249"/>
    <w:rsid w:val="00E402CE"/>
    <w:rsid w:val="00E4069E"/>
    <w:rsid w:val="00E410D2"/>
    <w:rsid w:val="00E4133B"/>
    <w:rsid w:val="00E41F87"/>
    <w:rsid w:val="00E42A7A"/>
    <w:rsid w:val="00E42EBE"/>
    <w:rsid w:val="00E42FC3"/>
    <w:rsid w:val="00E43CA8"/>
    <w:rsid w:val="00E44316"/>
    <w:rsid w:val="00E45A39"/>
    <w:rsid w:val="00E45B31"/>
    <w:rsid w:val="00E46173"/>
    <w:rsid w:val="00E46402"/>
    <w:rsid w:val="00E46531"/>
    <w:rsid w:val="00E476C0"/>
    <w:rsid w:val="00E47988"/>
    <w:rsid w:val="00E50571"/>
    <w:rsid w:val="00E50ACE"/>
    <w:rsid w:val="00E50E26"/>
    <w:rsid w:val="00E51B00"/>
    <w:rsid w:val="00E51F63"/>
    <w:rsid w:val="00E520A2"/>
    <w:rsid w:val="00E53065"/>
    <w:rsid w:val="00E530A3"/>
    <w:rsid w:val="00E5310B"/>
    <w:rsid w:val="00E533D9"/>
    <w:rsid w:val="00E53B12"/>
    <w:rsid w:val="00E5423F"/>
    <w:rsid w:val="00E544A7"/>
    <w:rsid w:val="00E54A9A"/>
    <w:rsid w:val="00E55005"/>
    <w:rsid w:val="00E55916"/>
    <w:rsid w:val="00E5596D"/>
    <w:rsid w:val="00E55BDD"/>
    <w:rsid w:val="00E55E35"/>
    <w:rsid w:val="00E5655F"/>
    <w:rsid w:val="00E5789A"/>
    <w:rsid w:val="00E6079C"/>
    <w:rsid w:val="00E60A1A"/>
    <w:rsid w:val="00E61641"/>
    <w:rsid w:val="00E61C59"/>
    <w:rsid w:val="00E61D6C"/>
    <w:rsid w:val="00E62910"/>
    <w:rsid w:val="00E63CC8"/>
    <w:rsid w:val="00E642FA"/>
    <w:rsid w:val="00E64E21"/>
    <w:rsid w:val="00E65081"/>
    <w:rsid w:val="00E66070"/>
    <w:rsid w:val="00E670E0"/>
    <w:rsid w:val="00E6746C"/>
    <w:rsid w:val="00E71768"/>
    <w:rsid w:val="00E71A7E"/>
    <w:rsid w:val="00E71ABF"/>
    <w:rsid w:val="00E71F84"/>
    <w:rsid w:val="00E72C9D"/>
    <w:rsid w:val="00E72F28"/>
    <w:rsid w:val="00E734BF"/>
    <w:rsid w:val="00E73E01"/>
    <w:rsid w:val="00E73F7F"/>
    <w:rsid w:val="00E73F85"/>
    <w:rsid w:val="00E74170"/>
    <w:rsid w:val="00E74D90"/>
    <w:rsid w:val="00E75B1D"/>
    <w:rsid w:val="00E75B9E"/>
    <w:rsid w:val="00E76D8A"/>
    <w:rsid w:val="00E77127"/>
    <w:rsid w:val="00E77558"/>
    <w:rsid w:val="00E77BDB"/>
    <w:rsid w:val="00E77D92"/>
    <w:rsid w:val="00E80135"/>
    <w:rsid w:val="00E80284"/>
    <w:rsid w:val="00E802E0"/>
    <w:rsid w:val="00E805B0"/>
    <w:rsid w:val="00E8082A"/>
    <w:rsid w:val="00E81F38"/>
    <w:rsid w:val="00E82B10"/>
    <w:rsid w:val="00E839E0"/>
    <w:rsid w:val="00E842D9"/>
    <w:rsid w:val="00E846BC"/>
    <w:rsid w:val="00E85054"/>
    <w:rsid w:val="00E85295"/>
    <w:rsid w:val="00E853CE"/>
    <w:rsid w:val="00E85A18"/>
    <w:rsid w:val="00E85CC6"/>
    <w:rsid w:val="00E85F73"/>
    <w:rsid w:val="00E86069"/>
    <w:rsid w:val="00E86232"/>
    <w:rsid w:val="00E87898"/>
    <w:rsid w:val="00E879E9"/>
    <w:rsid w:val="00E9046C"/>
    <w:rsid w:val="00E91AB0"/>
    <w:rsid w:val="00E932A2"/>
    <w:rsid w:val="00E937E2"/>
    <w:rsid w:val="00E953A2"/>
    <w:rsid w:val="00E95B0E"/>
    <w:rsid w:val="00E95C19"/>
    <w:rsid w:val="00E95D36"/>
    <w:rsid w:val="00E968A5"/>
    <w:rsid w:val="00E96B35"/>
    <w:rsid w:val="00E96D0C"/>
    <w:rsid w:val="00E973E8"/>
    <w:rsid w:val="00E97583"/>
    <w:rsid w:val="00E97C2A"/>
    <w:rsid w:val="00EA067B"/>
    <w:rsid w:val="00EA07BE"/>
    <w:rsid w:val="00EA08E3"/>
    <w:rsid w:val="00EA169E"/>
    <w:rsid w:val="00EA2398"/>
    <w:rsid w:val="00EA29CA"/>
    <w:rsid w:val="00EA2D74"/>
    <w:rsid w:val="00EA2EF7"/>
    <w:rsid w:val="00EA34E7"/>
    <w:rsid w:val="00EA38F0"/>
    <w:rsid w:val="00EA4685"/>
    <w:rsid w:val="00EA46CE"/>
    <w:rsid w:val="00EA46F2"/>
    <w:rsid w:val="00EA4D60"/>
    <w:rsid w:val="00EA5437"/>
    <w:rsid w:val="00EA60DC"/>
    <w:rsid w:val="00EA6143"/>
    <w:rsid w:val="00EA651A"/>
    <w:rsid w:val="00EA679E"/>
    <w:rsid w:val="00EA72C3"/>
    <w:rsid w:val="00EA76CE"/>
    <w:rsid w:val="00EA7D01"/>
    <w:rsid w:val="00EB13F1"/>
    <w:rsid w:val="00EB1EC3"/>
    <w:rsid w:val="00EB2640"/>
    <w:rsid w:val="00EB38A8"/>
    <w:rsid w:val="00EB4E5C"/>
    <w:rsid w:val="00EB526D"/>
    <w:rsid w:val="00EB5FEE"/>
    <w:rsid w:val="00EB60C4"/>
    <w:rsid w:val="00EB6D99"/>
    <w:rsid w:val="00EB7A8F"/>
    <w:rsid w:val="00EC05D0"/>
    <w:rsid w:val="00EC07AF"/>
    <w:rsid w:val="00EC0F29"/>
    <w:rsid w:val="00EC16CE"/>
    <w:rsid w:val="00EC1823"/>
    <w:rsid w:val="00EC2F73"/>
    <w:rsid w:val="00EC3303"/>
    <w:rsid w:val="00EC36C8"/>
    <w:rsid w:val="00EC3E58"/>
    <w:rsid w:val="00EC417F"/>
    <w:rsid w:val="00EC44E5"/>
    <w:rsid w:val="00EC474D"/>
    <w:rsid w:val="00EC5186"/>
    <w:rsid w:val="00EC55A9"/>
    <w:rsid w:val="00EC5B45"/>
    <w:rsid w:val="00EC6A85"/>
    <w:rsid w:val="00EC6BA0"/>
    <w:rsid w:val="00EC6D6B"/>
    <w:rsid w:val="00ED0A1F"/>
    <w:rsid w:val="00ED0E2E"/>
    <w:rsid w:val="00ED226B"/>
    <w:rsid w:val="00ED23E0"/>
    <w:rsid w:val="00ED2554"/>
    <w:rsid w:val="00ED38E5"/>
    <w:rsid w:val="00ED3B80"/>
    <w:rsid w:val="00ED442D"/>
    <w:rsid w:val="00ED4588"/>
    <w:rsid w:val="00ED4E24"/>
    <w:rsid w:val="00ED6B02"/>
    <w:rsid w:val="00ED6E38"/>
    <w:rsid w:val="00ED7205"/>
    <w:rsid w:val="00ED7A0B"/>
    <w:rsid w:val="00EE01C6"/>
    <w:rsid w:val="00EE060B"/>
    <w:rsid w:val="00EE2B3C"/>
    <w:rsid w:val="00EE34A6"/>
    <w:rsid w:val="00EE3785"/>
    <w:rsid w:val="00EE4440"/>
    <w:rsid w:val="00EE44C2"/>
    <w:rsid w:val="00EE4661"/>
    <w:rsid w:val="00EE4A42"/>
    <w:rsid w:val="00EE4BD1"/>
    <w:rsid w:val="00EE4D2E"/>
    <w:rsid w:val="00EE4F49"/>
    <w:rsid w:val="00EE4F66"/>
    <w:rsid w:val="00EE57E8"/>
    <w:rsid w:val="00EE57EB"/>
    <w:rsid w:val="00EE6798"/>
    <w:rsid w:val="00EE68A5"/>
    <w:rsid w:val="00EF00CB"/>
    <w:rsid w:val="00EF0294"/>
    <w:rsid w:val="00EF0449"/>
    <w:rsid w:val="00EF0723"/>
    <w:rsid w:val="00EF0B24"/>
    <w:rsid w:val="00EF0BC1"/>
    <w:rsid w:val="00EF0C47"/>
    <w:rsid w:val="00EF13F5"/>
    <w:rsid w:val="00EF1724"/>
    <w:rsid w:val="00EF173E"/>
    <w:rsid w:val="00EF1D94"/>
    <w:rsid w:val="00EF1EAE"/>
    <w:rsid w:val="00EF2452"/>
    <w:rsid w:val="00EF247F"/>
    <w:rsid w:val="00EF2666"/>
    <w:rsid w:val="00EF2C93"/>
    <w:rsid w:val="00EF2EFB"/>
    <w:rsid w:val="00EF3146"/>
    <w:rsid w:val="00EF444B"/>
    <w:rsid w:val="00EF5F57"/>
    <w:rsid w:val="00EF6186"/>
    <w:rsid w:val="00EF71E7"/>
    <w:rsid w:val="00EF729E"/>
    <w:rsid w:val="00EF744F"/>
    <w:rsid w:val="00F01B52"/>
    <w:rsid w:val="00F01D8A"/>
    <w:rsid w:val="00F01FC9"/>
    <w:rsid w:val="00F0246A"/>
    <w:rsid w:val="00F0263D"/>
    <w:rsid w:val="00F03870"/>
    <w:rsid w:val="00F03DA2"/>
    <w:rsid w:val="00F04A0A"/>
    <w:rsid w:val="00F04FDA"/>
    <w:rsid w:val="00F0523E"/>
    <w:rsid w:val="00F05621"/>
    <w:rsid w:val="00F05ABD"/>
    <w:rsid w:val="00F05B29"/>
    <w:rsid w:val="00F06150"/>
    <w:rsid w:val="00F06448"/>
    <w:rsid w:val="00F06C95"/>
    <w:rsid w:val="00F06CF5"/>
    <w:rsid w:val="00F07045"/>
    <w:rsid w:val="00F070B5"/>
    <w:rsid w:val="00F072F6"/>
    <w:rsid w:val="00F07727"/>
    <w:rsid w:val="00F100A5"/>
    <w:rsid w:val="00F11903"/>
    <w:rsid w:val="00F119F5"/>
    <w:rsid w:val="00F124D5"/>
    <w:rsid w:val="00F12645"/>
    <w:rsid w:val="00F12F76"/>
    <w:rsid w:val="00F133E1"/>
    <w:rsid w:val="00F13485"/>
    <w:rsid w:val="00F138BA"/>
    <w:rsid w:val="00F13E84"/>
    <w:rsid w:val="00F1463B"/>
    <w:rsid w:val="00F14A29"/>
    <w:rsid w:val="00F14D72"/>
    <w:rsid w:val="00F15707"/>
    <w:rsid w:val="00F15DC8"/>
    <w:rsid w:val="00F1743A"/>
    <w:rsid w:val="00F179AE"/>
    <w:rsid w:val="00F200F6"/>
    <w:rsid w:val="00F201F2"/>
    <w:rsid w:val="00F20B6A"/>
    <w:rsid w:val="00F20E10"/>
    <w:rsid w:val="00F210D5"/>
    <w:rsid w:val="00F21E0F"/>
    <w:rsid w:val="00F21FD9"/>
    <w:rsid w:val="00F225F1"/>
    <w:rsid w:val="00F229FD"/>
    <w:rsid w:val="00F22D48"/>
    <w:rsid w:val="00F22EE3"/>
    <w:rsid w:val="00F234B3"/>
    <w:rsid w:val="00F23D96"/>
    <w:rsid w:val="00F243AC"/>
    <w:rsid w:val="00F2533A"/>
    <w:rsid w:val="00F25516"/>
    <w:rsid w:val="00F257B3"/>
    <w:rsid w:val="00F2598F"/>
    <w:rsid w:val="00F25A1D"/>
    <w:rsid w:val="00F25D59"/>
    <w:rsid w:val="00F26259"/>
    <w:rsid w:val="00F27555"/>
    <w:rsid w:val="00F300C4"/>
    <w:rsid w:val="00F3114D"/>
    <w:rsid w:val="00F33072"/>
    <w:rsid w:val="00F330BA"/>
    <w:rsid w:val="00F3374F"/>
    <w:rsid w:val="00F3377D"/>
    <w:rsid w:val="00F3382B"/>
    <w:rsid w:val="00F346EC"/>
    <w:rsid w:val="00F34852"/>
    <w:rsid w:val="00F35208"/>
    <w:rsid w:val="00F357E6"/>
    <w:rsid w:val="00F35ED7"/>
    <w:rsid w:val="00F371EA"/>
    <w:rsid w:val="00F3749E"/>
    <w:rsid w:val="00F376D6"/>
    <w:rsid w:val="00F37917"/>
    <w:rsid w:val="00F37E4F"/>
    <w:rsid w:val="00F40C39"/>
    <w:rsid w:val="00F41047"/>
    <w:rsid w:val="00F41471"/>
    <w:rsid w:val="00F4170D"/>
    <w:rsid w:val="00F41B09"/>
    <w:rsid w:val="00F42F0C"/>
    <w:rsid w:val="00F43AAE"/>
    <w:rsid w:val="00F43B04"/>
    <w:rsid w:val="00F43DBD"/>
    <w:rsid w:val="00F44A97"/>
    <w:rsid w:val="00F44B63"/>
    <w:rsid w:val="00F44C65"/>
    <w:rsid w:val="00F4593C"/>
    <w:rsid w:val="00F45FD1"/>
    <w:rsid w:val="00F45FE9"/>
    <w:rsid w:val="00F4602D"/>
    <w:rsid w:val="00F465E0"/>
    <w:rsid w:val="00F4667A"/>
    <w:rsid w:val="00F46A55"/>
    <w:rsid w:val="00F475BC"/>
    <w:rsid w:val="00F47765"/>
    <w:rsid w:val="00F5033A"/>
    <w:rsid w:val="00F505F0"/>
    <w:rsid w:val="00F50D13"/>
    <w:rsid w:val="00F516FB"/>
    <w:rsid w:val="00F51B41"/>
    <w:rsid w:val="00F51B9F"/>
    <w:rsid w:val="00F52099"/>
    <w:rsid w:val="00F537C6"/>
    <w:rsid w:val="00F53B20"/>
    <w:rsid w:val="00F53E07"/>
    <w:rsid w:val="00F5509C"/>
    <w:rsid w:val="00F55602"/>
    <w:rsid w:val="00F55E6A"/>
    <w:rsid w:val="00F56004"/>
    <w:rsid w:val="00F5788D"/>
    <w:rsid w:val="00F60A64"/>
    <w:rsid w:val="00F60DBF"/>
    <w:rsid w:val="00F614A9"/>
    <w:rsid w:val="00F6155C"/>
    <w:rsid w:val="00F6169F"/>
    <w:rsid w:val="00F6171D"/>
    <w:rsid w:val="00F61973"/>
    <w:rsid w:val="00F61A15"/>
    <w:rsid w:val="00F61D8E"/>
    <w:rsid w:val="00F621B7"/>
    <w:rsid w:val="00F622D4"/>
    <w:rsid w:val="00F6235E"/>
    <w:rsid w:val="00F63703"/>
    <w:rsid w:val="00F63F69"/>
    <w:rsid w:val="00F64084"/>
    <w:rsid w:val="00F64952"/>
    <w:rsid w:val="00F652EA"/>
    <w:rsid w:val="00F6560B"/>
    <w:rsid w:val="00F664FC"/>
    <w:rsid w:val="00F66E0C"/>
    <w:rsid w:val="00F675B3"/>
    <w:rsid w:val="00F676B7"/>
    <w:rsid w:val="00F67C21"/>
    <w:rsid w:val="00F70675"/>
    <w:rsid w:val="00F706AF"/>
    <w:rsid w:val="00F7090C"/>
    <w:rsid w:val="00F70A91"/>
    <w:rsid w:val="00F70F91"/>
    <w:rsid w:val="00F72542"/>
    <w:rsid w:val="00F72ADA"/>
    <w:rsid w:val="00F733D6"/>
    <w:rsid w:val="00F7376D"/>
    <w:rsid w:val="00F74241"/>
    <w:rsid w:val="00F742BE"/>
    <w:rsid w:val="00F7491E"/>
    <w:rsid w:val="00F74D8D"/>
    <w:rsid w:val="00F7520A"/>
    <w:rsid w:val="00F75251"/>
    <w:rsid w:val="00F75761"/>
    <w:rsid w:val="00F75F51"/>
    <w:rsid w:val="00F766C2"/>
    <w:rsid w:val="00F7675B"/>
    <w:rsid w:val="00F7694D"/>
    <w:rsid w:val="00F76D8B"/>
    <w:rsid w:val="00F76DAF"/>
    <w:rsid w:val="00F80646"/>
    <w:rsid w:val="00F80A99"/>
    <w:rsid w:val="00F80E92"/>
    <w:rsid w:val="00F81BDF"/>
    <w:rsid w:val="00F8245C"/>
    <w:rsid w:val="00F82B74"/>
    <w:rsid w:val="00F834A5"/>
    <w:rsid w:val="00F83E9F"/>
    <w:rsid w:val="00F84024"/>
    <w:rsid w:val="00F845F5"/>
    <w:rsid w:val="00F84E1F"/>
    <w:rsid w:val="00F86E10"/>
    <w:rsid w:val="00F86FF8"/>
    <w:rsid w:val="00F90100"/>
    <w:rsid w:val="00F9054B"/>
    <w:rsid w:val="00F906B0"/>
    <w:rsid w:val="00F90828"/>
    <w:rsid w:val="00F910A4"/>
    <w:rsid w:val="00F9135E"/>
    <w:rsid w:val="00F913FE"/>
    <w:rsid w:val="00F914FA"/>
    <w:rsid w:val="00F915A1"/>
    <w:rsid w:val="00F9160F"/>
    <w:rsid w:val="00F923D6"/>
    <w:rsid w:val="00F923D8"/>
    <w:rsid w:val="00F92A9A"/>
    <w:rsid w:val="00F93581"/>
    <w:rsid w:val="00F949EA"/>
    <w:rsid w:val="00F953D4"/>
    <w:rsid w:val="00F9585F"/>
    <w:rsid w:val="00F95B4F"/>
    <w:rsid w:val="00F964BB"/>
    <w:rsid w:val="00F966C6"/>
    <w:rsid w:val="00F96895"/>
    <w:rsid w:val="00F9766D"/>
    <w:rsid w:val="00F97E74"/>
    <w:rsid w:val="00FA038A"/>
    <w:rsid w:val="00FA070E"/>
    <w:rsid w:val="00FA086F"/>
    <w:rsid w:val="00FA095A"/>
    <w:rsid w:val="00FA0AEC"/>
    <w:rsid w:val="00FA0DF8"/>
    <w:rsid w:val="00FA111A"/>
    <w:rsid w:val="00FA12BF"/>
    <w:rsid w:val="00FA13C3"/>
    <w:rsid w:val="00FA160F"/>
    <w:rsid w:val="00FA1E45"/>
    <w:rsid w:val="00FA2112"/>
    <w:rsid w:val="00FA27E7"/>
    <w:rsid w:val="00FA2DA6"/>
    <w:rsid w:val="00FA347B"/>
    <w:rsid w:val="00FA3E54"/>
    <w:rsid w:val="00FA4500"/>
    <w:rsid w:val="00FA49E6"/>
    <w:rsid w:val="00FA4A0A"/>
    <w:rsid w:val="00FA4B53"/>
    <w:rsid w:val="00FA4CF5"/>
    <w:rsid w:val="00FA54D7"/>
    <w:rsid w:val="00FA55D6"/>
    <w:rsid w:val="00FA59F2"/>
    <w:rsid w:val="00FA5E1A"/>
    <w:rsid w:val="00FA5E1B"/>
    <w:rsid w:val="00FA6497"/>
    <w:rsid w:val="00FA68AF"/>
    <w:rsid w:val="00FA78BB"/>
    <w:rsid w:val="00FA7BC0"/>
    <w:rsid w:val="00FA7BC7"/>
    <w:rsid w:val="00FA7D77"/>
    <w:rsid w:val="00FB350B"/>
    <w:rsid w:val="00FB3F33"/>
    <w:rsid w:val="00FB4252"/>
    <w:rsid w:val="00FB4A5A"/>
    <w:rsid w:val="00FB5486"/>
    <w:rsid w:val="00FB58AA"/>
    <w:rsid w:val="00FB5BA7"/>
    <w:rsid w:val="00FB5D5D"/>
    <w:rsid w:val="00FB6D3E"/>
    <w:rsid w:val="00FB77D0"/>
    <w:rsid w:val="00FB7946"/>
    <w:rsid w:val="00FB7AA1"/>
    <w:rsid w:val="00FC0D8E"/>
    <w:rsid w:val="00FC1604"/>
    <w:rsid w:val="00FC16C3"/>
    <w:rsid w:val="00FC194A"/>
    <w:rsid w:val="00FC257D"/>
    <w:rsid w:val="00FC3476"/>
    <w:rsid w:val="00FC36F8"/>
    <w:rsid w:val="00FC3720"/>
    <w:rsid w:val="00FC3D5C"/>
    <w:rsid w:val="00FC4707"/>
    <w:rsid w:val="00FC4F0D"/>
    <w:rsid w:val="00FC5DF9"/>
    <w:rsid w:val="00FC5F2C"/>
    <w:rsid w:val="00FC6ADE"/>
    <w:rsid w:val="00FC6CAF"/>
    <w:rsid w:val="00FC6CE1"/>
    <w:rsid w:val="00FC7A23"/>
    <w:rsid w:val="00FC7E7F"/>
    <w:rsid w:val="00FD021B"/>
    <w:rsid w:val="00FD1423"/>
    <w:rsid w:val="00FD14D7"/>
    <w:rsid w:val="00FD18C7"/>
    <w:rsid w:val="00FD4385"/>
    <w:rsid w:val="00FD4774"/>
    <w:rsid w:val="00FD47E6"/>
    <w:rsid w:val="00FD4FF5"/>
    <w:rsid w:val="00FD5D24"/>
    <w:rsid w:val="00FD5F49"/>
    <w:rsid w:val="00FD600B"/>
    <w:rsid w:val="00FD6132"/>
    <w:rsid w:val="00FD6CDB"/>
    <w:rsid w:val="00FD7927"/>
    <w:rsid w:val="00FE0EE6"/>
    <w:rsid w:val="00FE1240"/>
    <w:rsid w:val="00FE1463"/>
    <w:rsid w:val="00FE1B44"/>
    <w:rsid w:val="00FE2495"/>
    <w:rsid w:val="00FE251B"/>
    <w:rsid w:val="00FE285E"/>
    <w:rsid w:val="00FE2E58"/>
    <w:rsid w:val="00FE314B"/>
    <w:rsid w:val="00FE351D"/>
    <w:rsid w:val="00FE371A"/>
    <w:rsid w:val="00FE471C"/>
    <w:rsid w:val="00FE4E77"/>
    <w:rsid w:val="00FE59C4"/>
    <w:rsid w:val="00FE6235"/>
    <w:rsid w:val="00FE665C"/>
    <w:rsid w:val="00FE7791"/>
    <w:rsid w:val="00FE7CC3"/>
    <w:rsid w:val="00FE7EBE"/>
    <w:rsid w:val="00FF0CFB"/>
    <w:rsid w:val="00FF1AC7"/>
    <w:rsid w:val="00FF1BE5"/>
    <w:rsid w:val="00FF1F7C"/>
    <w:rsid w:val="00FF22B1"/>
    <w:rsid w:val="00FF2584"/>
    <w:rsid w:val="00FF2686"/>
    <w:rsid w:val="00FF2C2E"/>
    <w:rsid w:val="00FF3909"/>
    <w:rsid w:val="00FF395B"/>
    <w:rsid w:val="00FF46F1"/>
    <w:rsid w:val="00FF513B"/>
    <w:rsid w:val="00FF612E"/>
    <w:rsid w:val="00FF66E4"/>
    <w:rsid w:val="00FF6B3D"/>
    <w:rsid w:val="00FF73E6"/>
    <w:rsid w:val="00FF79F5"/>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BrainardLab/VirtualWorldColorConstancy" TargetMode="External"/><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osf.io/7tgy8/" TargetMode="External"/><Relationship Id="rId1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justingardner.net/doku.php/mgl/overview" TargetMode="External"/><Relationship Id="rId10" Type="http://schemas.microsoft.com/office/2016/09/relationships/commentsIds" Target="commentsIds.xml"/><Relationship Id="rId1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psychtoolbox.org" TargetMode="External"/><Relationship Id="rId22"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3989F-B73E-3943-B935-843CDA670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27</Pages>
  <Words>18959</Words>
  <Characters>108068</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Singh, Vijay</cp:lastModifiedBy>
  <cp:revision>244</cp:revision>
  <cp:lastPrinted>2021-06-07T14:59:00Z</cp:lastPrinted>
  <dcterms:created xsi:type="dcterms:W3CDTF">2021-06-07T14:59:00Z</dcterms:created>
  <dcterms:modified xsi:type="dcterms:W3CDTF">2021-08-17T17:23:00Z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